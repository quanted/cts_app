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AE195B" w14:textId="77777777" w:rsidR="0005401C" w:rsidRDefault="0005401C" w:rsidP="007B3A4D">
      <w:pPr>
        <w:pStyle w:val="CM58"/>
        <w:spacing w:after="762" w:line="460" w:lineRule="atLeast"/>
        <w:jc w:val="center"/>
        <w:rPr>
          <w:rFonts w:asciiTheme="minorHAnsi" w:hAnsiTheme="minorHAnsi"/>
          <w:color w:val="000000"/>
          <w:sz w:val="40"/>
          <w:szCs w:val="40"/>
        </w:rPr>
      </w:pPr>
    </w:p>
    <w:p w14:paraId="440F9AE4" w14:textId="77777777" w:rsidR="0005401C" w:rsidRDefault="0005401C" w:rsidP="007B3A4D">
      <w:pPr>
        <w:pStyle w:val="CM58"/>
        <w:spacing w:after="762" w:line="460" w:lineRule="atLeast"/>
        <w:jc w:val="center"/>
        <w:rPr>
          <w:rFonts w:asciiTheme="minorHAnsi" w:hAnsiTheme="minorHAnsi"/>
          <w:color w:val="000000"/>
          <w:sz w:val="40"/>
          <w:szCs w:val="40"/>
        </w:rPr>
      </w:pPr>
    </w:p>
    <w:p w14:paraId="25B5E6B6" w14:textId="485E7395" w:rsidR="007B3A4D" w:rsidRDefault="007B3A4D" w:rsidP="007B3A4D">
      <w:pPr>
        <w:pStyle w:val="CM58"/>
        <w:spacing w:after="762" w:line="460" w:lineRule="atLeast"/>
        <w:jc w:val="center"/>
        <w:rPr>
          <w:rFonts w:asciiTheme="minorHAnsi" w:hAnsiTheme="minorHAnsi"/>
          <w:color w:val="000000"/>
          <w:sz w:val="40"/>
          <w:szCs w:val="40"/>
        </w:rPr>
      </w:pPr>
      <w:r w:rsidRPr="001430DA">
        <w:rPr>
          <w:rFonts w:asciiTheme="minorHAnsi" w:hAnsiTheme="minorHAnsi"/>
          <w:color w:val="000000"/>
          <w:sz w:val="40"/>
          <w:szCs w:val="40"/>
        </w:rPr>
        <w:t>User’s Guide for the Chemical Transformation Simulator (CTS) (</w:t>
      </w:r>
      <w:r w:rsidR="00E80F7D">
        <w:rPr>
          <w:rFonts w:asciiTheme="minorHAnsi" w:hAnsiTheme="minorHAnsi" w:cstheme="minorHAnsi"/>
          <w:color w:val="000000"/>
          <w:sz w:val="40"/>
          <w:szCs w:val="40"/>
        </w:rPr>
        <w:t>β</w:t>
      </w:r>
      <w:r w:rsidR="002E730E">
        <w:rPr>
          <w:rFonts w:asciiTheme="minorHAnsi" w:hAnsiTheme="minorHAnsi"/>
          <w:color w:val="000000"/>
          <w:sz w:val="40"/>
          <w:szCs w:val="40"/>
        </w:rPr>
        <w:t>-</w:t>
      </w:r>
      <w:r w:rsidRPr="001430DA">
        <w:rPr>
          <w:rFonts w:asciiTheme="minorHAnsi" w:hAnsiTheme="minorHAnsi"/>
          <w:color w:val="000000"/>
          <w:sz w:val="40"/>
          <w:szCs w:val="40"/>
        </w:rPr>
        <w:t xml:space="preserve">version </w:t>
      </w:r>
      <w:r w:rsidR="002E730E">
        <w:rPr>
          <w:rFonts w:asciiTheme="minorHAnsi" w:hAnsiTheme="minorHAnsi"/>
          <w:color w:val="000000"/>
          <w:sz w:val="40"/>
          <w:szCs w:val="40"/>
        </w:rPr>
        <w:t>1</w:t>
      </w:r>
      <w:r w:rsidRPr="001430DA">
        <w:rPr>
          <w:rFonts w:asciiTheme="minorHAnsi" w:hAnsiTheme="minorHAnsi"/>
          <w:color w:val="000000"/>
          <w:sz w:val="40"/>
          <w:szCs w:val="40"/>
        </w:rPr>
        <w:t>.</w:t>
      </w:r>
      <w:r w:rsidR="002E730E">
        <w:rPr>
          <w:rFonts w:asciiTheme="minorHAnsi" w:hAnsiTheme="minorHAnsi"/>
          <w:color w:val="000000"/>
          <w:sz w:val="40"/>
          <w:szCs w:val="40"/>
        </w:rPr>
        <w:t>0</w:t>
      </w:r>
      <w:r w:rsidRPr="001430DA">
        <w:rPr>
          <w:rFonts w:asciiTheme="minorHAnsi" w:hAnsiTheme="minorHAnsi"/>
          <w:color w:val="000000"/>
          <w:sz w:val="40"/>
          <w:szCs w:val="40"/>
        </w:rPr>
        <w:t xml:space="preserve">) </w:t>
      </w:r>
    </w:p>
    <w:p w14:paraId="3B7AAF39" w14:textId="0EFC026C" w:rsidR="009E083F" w:rsidRPr="009E083F" w:rsidRDefault="009E083F" w:rsidP="009E083F">
      <w:pPr>
        <w:pStyle w:val="CM58"/>
        <w:spacing w:after="762" w:line="460" w:lineRule="atLeast"/>
        <w:jc w:val="center"/>
        <w:rPr>
          <w:rFonts w:asciiTheme="minorHAnsi" w:hAnsiTheme="minorHAnsi"/>
          <w:color w:val="000000"/>
          <w:sz w:val="40"/>
          <w:szCs w:val="40"/>
        </w:rPr>
      </w:pPr>
      <w:r>
        <w:rPr>
          <w:rFonts w:asciiTheme="minorHAnsi" w:hAnsiTheme="minorHAnsi"/>
          <w:color w:val="000000"/>
          <w:sz w:val="40"/>
          <w:szCs w:val="40"/>
        </w:rPr>
        <w:t>9/14/15</w:t>
      </w:r>
    </w:p>
    <w:p w14:paraId="4E608B57" w14:textId="1F191E9B" w:rsidR="003004E0" w:rsidRPr="003004E0" w:rsidRDefault="003004E0" w:rsidP="003004E0">
      <w:pPr>
        <w:pStyle w:val="CM58"/>
        <w:spacing w:after="762" w:line="460" w:lineRule="atLeast"/>
        <w:jc w:val="center"/>
        <w:rPr>
          <w:rFonts w:asciiTheme="minorHAnsi" w:hAnsiTheme="minorHAnsi"/>
          <w:color w:val="000000"/>
          <w:sz w:val="40"/>
          <w:szCs w:val="40"/>
        </w:rPr>
      </w:pPr>
      <w:r w:rsidRPr="003004E0">
        <w:rPr>
          <w:rFonts w:asciiTheme="minorHAnsi" w:hAnsiTheme="minorHAnsi"/>
          <w:color w:val="000000"/>
          <w:sz w:val="40"/>
          <w:szCs w:val="40"/>
        </w:rPr>
        <w:t>Che</w:t>
      </w:r>
      <w:r w:rsidR="00DD452C">
        <w:rPr>
          <w:rFonts w:asciiTheme="minorHAnsi" w:hAnsiTheme="minorHAnsi"/>
          <w:color w:val="000000"/>
          <w:sz w:val="40"/>
          <w:szCs w:val="40"/>
        </w:rPr>
        <w:t xml:space="preserve">mical Transformation Simulator: </w:t>
      </w:r>
      <w:r w:rsidRPr="003004E0">
        <w:rPr>
          <w:rFonts w:asciiTheme="minorHAnsi" w:hAnsiTheme="minorHAnsi"/>
          <w:color w:val="000000"/>
          <w:sz w:val="40"/>
          <w:szCs w:val="40"/>
        </w:rPr>
        <w:t xml:space="preserve"> A Cheminformatics-based Tool for Predicting Transformation Pathways and Physicochemical Properties</w:t>
      </w:r>
    </w:p>
    <w:p w14:paraId="68CE5D6C" w14:textId="72703859" w:rsidR="007B3A4D" w:rsidRPr="003004E0" w:rsidRDefault="007B3A4D" w:rsidP="00DD452C">
      <w:pPr>
        <w:pStyle w:val="CM58"/>
        <w:spacing w:after="762" w:line="360" w:lineRule="auto"/>
        <w:jc w:val="center"/>
        <w:rPr>
          <w:rFonts w:asciiTheme="minorHAnsi" w:hAnsiTheme="minorHAnsi"/>
          <w:color w:val="000000"/>
          <w:sz w:val="40"/>
          <w:szCs w:val="40"/>
        </w:rPr>
      </w:pPr>
      <w:r w:rsidRPr="003004E0">
        <w:rPr>
          <w:rFonts w:asciiTheme="minorHAnsi" w:hAnsiTheme="minorHAnsi"/>
          <w:color w:val="000000"/>
          <w:sz w:val="40"/>
          <w:szCs w:val="40"/>
        </w:rPr>
        <w:t>201</w:t>
      </w:r>
      <w:r w:rsidR="00DD452C">
        <w:rPr>
          <w:rFonts w:asciiTheme="minorHAnsi" w:hAnsiTheme="minorHAnsi"/>
          <w:color w:val="000000"/>
          <w:sz w:val="40"/>
          <w:szCs w:val="40"/>
        </w:rPr>
        <w:t>5</w:t>
      </w:r>
      <w:r w:rsidRPr="003004E0">
        <w:rPr>
          <w:rFonts w:asciiTheme="minorHAnsi" w:hAnsiTheme="minorHAnsi"/>
          <w:color w:val="000000"/>
          <w:sz w:val="40"/>
          <w:szCs w:val="40"/>
        </w:rPr>
        <w:t xml:space="preserve"> U.S. Environmental Protection Agency</w:t>
      </w:r>
    </w:p>
    <w:p w14:paraId="4FE2E9C0" w14:textId="77777777" w:rsidR="007B3A4D" w:rsidRDefault="007B3A4D" w:rsidP="001430DA">
      <w:pPr>
        <w:jc w:val="center"/>
      </w:pPr>
      <w:r>
        <w:br w:type="page"/>
      </w:r>
    </w:p>
    <w:p w14:paraId="4F2E4BB5" w14:textId="77777777" w:rsidR="00DC5FD4" w:rsidRDefault="007B3A4D" w:rsidP="00DC5FD4">
      <w:r>
        <w:lastRenderedPageBreak/>
        <w:t xml:space="preserve">The </w:t>
      </w:r>
      <w:r w:rsidR="001D33C4">
        <w:t xml:space="preserve">Chemical Transformation Simulator </w:t>
      </w:r>
      <w:r>
        <w:t xml:space="preserve">(CTS) </w:t>
      </w:r>
      <w:r w:rsidR="00021C9A">
        <w:t>U</w:t>
      </w:r>
      <w:r>
        <w:t xml:space="preserve">ser’s </w:t>
      </w:r>
      <w:r w:rsidR="00021C9A">
        <w:t>G</w:t>
      </w:r>
      <w:r>
        <w:t xml:space="preserve">uide </w:t>
      </w:r>
      <w:r w:rsidR="001D33C4">
        <w:t xml:space="preserve">is designed to provide the first time user a complete understanding of </w:t>
      </w:r>
      <w:r w:rsidR="00893EE0">
        <w:t>how to use the</w:t>
      </w:r>
      <w:r w:rsidR="001D33C4">
        <w:t xml:space="preserve"> CTS tool.  The User’s Guide may be reviewed from start to finish or by moving directly to a topic of interest through selection of the appropriate topic in the </w:t>
      </w:r>
      <w:r w:rsidR="007A4E48">
        <w:t>Table of Contents</w:t>
      </w:r>
      <w:r w:rsidR="001D33C4">
        <w:t xml:space="preserve">.  </w:t>
      </w:r>
    </w:p>
    <w:sdt>
      <w:sdtPr>
        <w:rPr>
          <w:rFonts w:asciiTheme="minorHAnsi" w:eastAsiaTheme="minorHAnsi" w:hAnsiTheme="minorHAnsi" w:cstheme="minorBidi"/>
          <w:color w:val="auto"/>
          <w:sz w:val="22"/>
          <w:szCs w:val="22"/>
        </w:rPr>
        <w:id w:val="-825899594"/>
        <w:docPartObj>
          <w:docPartGallery w:val="Table of Contents"/>
          <w:docPartUnique/>
        </w:docPartObj>
      </w:sdtPr>
      <w:sdtEndPr>
        <w:rPr>
          <w:b/>
          <w:bCs/>
          <w:noProof/>
        </w:rPr>
      </w:sdtEndPr>
      <w:sdtContent>
        <w:p w14:paraId="3E1B3A3E" w14:textId="77777777" w:rsidR="00441787" w:rsidRDefault="00441787">
          <w:pPr>
            <w:pStyle w:val="TOCHeading"/>
          </w:pPr>
          <w:r>
            <w:t>Table of Contents</w:t>
          </w:r>
        </w:p>
        <w:p w14:paraId="3A8EE965" w14:textId="77777777" w:rsidR="009E083F" w:rsidRDefault="00441787">
          <w:pPr>
            <w:pStyle w:val="TOC1"/>
            <w:tabs>
              <w:tab w:val="right" w:leader="dot" w:pos="9350"/>
            </w:tabs>
            <w:rPr>
              <w:rFonts w:cstheme="minorBidi"/>
              <w:noProof/>
            </w:rPr>
          </w:pPr>
          <w:r>
            <w:fldChar w:fldCharType="begin"/>
          </w:r>
          <w:r>
            <w:instrText xml:space="preserve"> TOC \o "1-3" \h \z \u </w:instrText>
          </w:r>
          <w:r>
            <w:fldChar w:fldCharType="separate"/>
          </w:r>
          <w:hyperlink w:anchor="_Toc430003456" w:history="1">
            <w:r w:rsidR="009E083F" w:rsidRPr="00390CA3">
              <w:rPr>
                <w:rStyle w:val="Hyperlink"/>
                <w:noProof/>
              </w:rPr>
              <w:t>Introduction</w:t>
            </w:r>
            <w:r w:rsidR="009E083F">
              <w:rPr>
                <w:noProof/>
                <w:webHidden/>
              </w:rPr>
              <w:tab/>
            </w:r>
            <w:r w:rsidR="009E083F">
              <w:rPr>
                <w:noProof/>
                <w:webHidden/>
              </w:rPr>
              <w:fldChar w:fldCharType="begin"/>
            </w:r>
            <w:r w:rsidR="009E083F">
              <w:rPr>
                <w:noProof/>
                <w:webHidden/>
              </w:rPr>
              <w:instrText xml:space="preserve"> PAGEREF _Toc430003456 \h </w:instrText>
            </w:r>
            <w:r w:rsidR="009E083F">
              <w:rPr>
                <w:noProof/>
                <w:webHidden/>
              </w:rPr>
            </w:r>
            <w:r w:rsidR="009E083F">
              <w:rPr>
                <w:noProof/>
                <w:webHidden/>
              </w:rPr>
              <w:fldChar w:fldCharType="separate"/>
            </w:r>
            <w:r w:rsidR="009E083F">
              <w:rPr>
                <w:noProof/>
                <w:webHidden/>
              </w:rPr>
              <w:t>2</w:t>
            </w:r>
            <w:r w:rsidR="009E083F">
              <w:rPr>
                <w:noProof/>
                <w:webHidden/>
              </w:rPr>
              <w:fldChar w:fldCharType="end"/>
            </w:r>
          </w:hyperlink>
        </w:p>
        <w:p w14:paraId="179C9DDD" w14:textId="77777777" w:rsidR="009E083F" w:rsidRDefault="009E083F">
          <w:pPr>
            <w:pStyle w:val="TOC1"/>
            <w:tabs>
              <w:tab w:val="right" w:leader="dot" w:pos="9350"/>
            </w:tabs>
            <w:rPr>
              <w:rFonts w:cstheme="minorBidi"/>
              <w:noProof/>
            </w:rPr>
          </w:pPr>
          <w:hyperlink w:anchor="_Toc430003457" w:history="1">
            <w:r w:rsidRPr="00390CA3">
              <w:rPr>
                <w:rStyle w:val="Hyperlink"/>
                <w:noProof/>
              </w:rPr>
              <w:t>Background</w:t>
            </w:r>
            <w:r>
              <w:rPr>
                <w:noProof/>
                <w:webHidden/>
              </w:rPr>
              <w:tab/>
            </w:r>
            <w:r>
              <w:rPr>
                <w:noProof/>
                <w:webHidden/>
              </w:rPr>
              <w:fldChar w:fldCharType="begin"/>
            </w:r>
            <w:r>
              <w:rPr>
                <w:noProof/>
                <w:webHidden/>
              </w:rPr>
              <w:instrText xml:space="preserve"> PAGEREF _Toc430003457 \h </w:instrText>
            </w:r>
            <w:r>
              <w:rPr>
                <w:noProof/>
                <w:webHidden/>
              </w:rPr>
            </w:r>
            <w:r>
              <w:rPr>
                <w:noProof/>
                <w:webHidden/>
              </w:rPr>
              <w:fldChar w:fldCharType="separate"/>
            </w:r>
            <w:r>
              <w:rPr>
                <w:noProof/>
                <w:webHidden/>
              </w:rPr>
              <w:t>3</w:t>
            </w:r>
            <w:r>
              <w:rPr>
                <w:noProof/>
                <w:webHidden/>
              </w:rPr>
              <w:fldChar w:fldCharType="end"/>
            </w:r>
          </w:hyperlink>
        </w:p>
        <w:p w14:paraId="6E60D66A" w14:textId="77777777" w:rsidR="009E083F" w:rsidRDefault="009E083F">
          <w:pPr>
            <w:pStyle w:val="TOC1"/>
            <w:tabs>
              <w:tab w:val="right" w:leader="dot" w:pos="9350"/>
            </w:tabs>
            <w:rPr>
              <w:rFonts w:cstheme="minorBidi"/>
              <w:noProof/>
            </w:rPr>
          </w:pPr>
          <w:hyperlink w:anchor="_Toc430003458" w:history="1">
            <w:r w:rsidRPr="00390CA3">
              <w:rPr>
                <w:rStyle w:val="Hyperlink"/>
                <w:noProof/>
              </w:rPr>
              <w:t>Using the CTS Software</w:t>
            </w:r>
            <w:r>
              <w:rPr>
                <w:noProof/>
                <w:webHidden/>
              </w:rPr>
              <w:tab/>
            </w:r>
            <w:r>
              <w:rPr>
                <w:noProof/>
                <w:webHidden/>
              </w:rPr>
              <w:fldChar w:fldCharType="begin"/>
            </w:r>
            <w:r>
              <w:rPr>
                <w:noProof/>
                <w:webHidden/>
              </w:rPr>
              <w:instrText xml:space="preserve"> PAGEREF _Toc430003458 \h </w:instrText>
            </w:r>
            <w:r>
              <w:rPr>
                <w:noProof/>
                <w:webHidden/>
              </w:rPr>
            </w:r>
            <w:r>
              <w:rPr>
                <w:noProof/>
                <w:webHidden/>
              </w:rPr>
              <w:fldChar w:fldCharType="separate"/>
            </w:r>
            <w:r>
              <w:rPr>
                <w:noProof/>
                <w:webHidden/>
              </w:rPr>
              <w:t>4</w:t>
            </w:r>
            <w:r>
              <w:rPr>
                <w:noProof/>
                <w:webHidden/>
              </w:rPr>
              <w:fldChar w:fldCharType="end"/>
            </w:r>
          </w:hyperlink>
        </w:p>
        <w:p w14:paraId="140E8404" w14:textId="77777777" w:rsidR="009E083F" w:rsidRDefault="009E083F">
          <w:pPr>
            <w:pStyle w:val="TOC2"/>
            <w:rPr>
              <w:rFonts w:cstheme="minorBidi"/>
              <w:noProof/>
            </w:rPr>
          </w:pPr>
          <w:hyperlink w:anchor="_Toc430003459" w:history="1">
            <w:r w:rsidRPr="00390CA3">
              <w:rPr>
                <w:rStyle w:val="Hyperlink"/>
                <w:noProof/>
              </w:rPr>
              <w:t>Accessing the CTS</w:t>
            </w:r>
            <w:r>
              <w:rPr>
                <w:noProof/>
                <w:webHidden/>
              </w:rPr>
              <w:tab/>
            </w:r>
            <w:r>
              <w:rPr>
                <w:noProof/>
                <w:webHidden/>
              </w:rPr>
              <w:fldChar w:fldCharType="begin"/>
            </w:r>
            <w:r>
              <w:rPr>
                <w:noProof/>
                <w:webHidden/>
              </w:rPr>
              <w:instrText xml:space="preserve"> PAGEREF _Toc430003459 \h </w:instrText>
            </w:r>
            <w:r>
              <w:rPr>
                <w:noProof/>
                <w:webHidden/>
              </w:rPr>
            </w:r>
            <w:r>
              <w:rPr>
                <w:noProof/>
                <w:webHidden/>
              </w:rPr>
              <w:fldChar w:fldCharType="separate"/>
            </w:r>
            <w:r>
              <w:rPr>
                <w:noProof/>
                <w:webHidden/>
              </w:rPr>
              <w:t>4</w:t>
            </w:r>
            <w:r>
              <w:rPr>
                <w:noProof/>
                <w:webHidden/>
              </w:rPr>
              <w:fldChar w:fldCharType="end"/>
            </w:r>
          </w:hyperlink>
        </w:p>
        <w:p w14:paraId="0BEB4953" w14:textId="77777777" w:rsidR="009E083F" w:rsidRDefault="009E083F">
          <w:pPr>
            <w:pStyle w:val="TOC2"/>
            <w:rPr>
              <w:rFonts w:cstheme="minorBidi"/>
              <w:noProof/>
            </w:rPr>
          </w:pPr>
          <w:hyperlink w:anchor="_Toc430003460" w:history="1">
            <w:r w:rsidRPr="00390CA3">
              <w:rPr>
                <w:rStyle w:val="Hyperlink"/>
                <w:noProof/>
              </w:rPr>
              <w:t>Single Chemical Entry</w:t>
            </w:r>
            <w:r>
              <w:rPr>
                <w:noProof/>
                <w:webHidden/>
              </w:rPr>
              <w:tab/>
            </w:r>
            <w:r>
              <w:rPr>
                <w:noProof/>
                <w:webHidden/>
              </w:rPr>
              <w:fldChar w:fldCharType="begin"/>
            </w:r>
            <w:r>
              <w:rPr>
                <w:noProof/>
                <w:webHidden/>
              </w:rPr>
              <w:instrText xml:space="preserve"> PAGEREF _Toc430003460 \h </w:instrText>
            </w:r>
            <w:r>
              <w:rPr>
                <w:noProof/>
                <w:webHidden/>
              </w:rPr>
            </w:r>
            <w:r>
              <w:rPr>
                <w:noProof/>
                <w:webHidden/>
              </w:rPr>
              <w:fldChar w:fldCharType="separate"/>
            </w:r>
            <w:r>
              <w:rPr>
                <w:noProof/>
                <w:webHidden/>
              </w:rPr>
              <w:t>6</w:t>
            </w:r>
            <w:r>
              <w:rPr>
                <w:noProof/>
                <w:webHidden/>
              </w:rPr>
              <w:fldChar w:fldCharType="end"/>
            </w:r>
          </w:hyperlink>
        </w:p>
        <w:p w14:paraId="5C68ADA6" w14:textId="77777777" w:rsidR="009E083F" w:rsidRDefault="009E083F">
          <w:pPr>
            <w:pStyle w:val="TOC2"/>
            <w:rPr>
              <w:rFonts w:cstheme="minorBidi"/>
              <w:noProof/>
            </w:rPr>
          </w:pPr>
          <w:hyperlink w:anchor="_Toc430003461" w:history="1">
            <w:r w:rsidRPr="00390CA3">
              <w:rPr>
                <w:rStyle w:val="Hyperlink"/>
                <w:noProof/>
              </w:rPr>
              <w:t>Generation of .pdf and .html Reports</w:t>
            </w:r>
            <w:r>
              <w:rPr>
                <w:noProof/>
                <w:webHidden/>
              </w:rPr>
              <w:tab/>
            </w:r>
            <w:r>
              <w:rPr>
                <w:noProof/>
                <w:webHidden/>
              </w:rPr>
              <w:fldChar w:fldCharType="begin"/>
            </w:r>
            <w:r>
              <w:rPr>
                <w:noProof/>
                <w:webHidden/>
              </w:rPr>
              <w:instrText xml:space="preserve"> PAGEREF _Toc430003461 \h </w:instrText>
            </w:r>
            <w:r>
              <w:rPr>
                <w:noProof/>
                <w:webHidden/>
              </w:rPr>
            </w:r>
            <w:r>
              <w:rPr>
                <w:noProof/>
                <w:webHidden/>
              </w:rPr>
              <w:fldChar w:fldCharType="separate"/>
            </w:r>
            <w:r>
              <w:rPr>
                <w:noProof/>
                <w:webHidden/>
              </w:rPr>
              <w:t>6</w:t>
            </w:r>
            <w:r>
              <w:rPr>
                <w:noProof/>
                <w:webHidden/>
              </w:rPr>
              <w:fldChar w:fldCharType="end"/>
            </w:r>
          </w:hyperlink>
        </w:p>
        <w:p w14:paraId="36DA917F" w14:textId="77777777" w:rsidR="009E083F" w:rsidRDefault="009E083F">
          <w:pPr>
            <w:pStyle w:val="TOC2"/>
            <w:rPr>
              <w:rFonts w:cstheme="minorBidi"/>
              <w:noProof/>
            </w:rPr>
          </w:pPr>
          <w:hyperlink w:anchor="_Toc430003462" w:history="1">
            <w:r w:rsidRPr="00390CA3">
              <w:rPr>
                <w:rStyle w:val="Hyperlink"/>
                <w:noProof/>
              </w:rPr>
              <w:t>Execution of the CTS Workflows</w:t>
            </w:r>
            <w:r>
              <w:rPr>
                <w:noProof/>
                <w:webHidden/>
              </w:rPr>
              <w:tab/>
            </w:r>
            <w:r>
              <w:rPr>
                <w:noProof/>
                <w:webHidden/>
              </w:rPr>
              <w:fldChar w:fldCharType="begin"/>
            </w:r>
            <w:r>
              <w:rPr>
                <w:noProof/>
                <w:webHidden/>
              </w:rPr>
              <w:instrText xml:space="preserve"> PAGEREF _Toc430003462 \h </w:instrText>
            </w:r>
            <w:r>
              <w:rPr>
                <w:noProof/>
                <w:webHidden/>
              </w:rPr>
            </w:r>
            <w:r>
              <w:rPr>
                <w:noProof/>
                <w:webHidden/>
              </w:rPr>
              <w:fldChar w:fldCharType="separate"/>
            </w:r>
            <w:r>
              <w:rPr>
                <w:noProof/>
                <w:webHidden/>
              </w:rPr>
              <w:t>6</w:t>
            </w:r>
            <w:r>
              <w:rPr>
                <w:noProof/>
                <w:webHidden/>
              </w:rPr>
              <w:fldChar w:fldCharType="end"/>
            </w:r>
          </w:hyperlink>
        </w:p>
        <w:p w14:paraId="7A0C86F5" w14:textId="77777777" w:rsidR="009E083F" w:rsidRDefault="009E083F">
          <w:pPr>
            <w:pStyle w:val="TOC3"/>
            <w:rPr>
              <w:rFonts w:cstheme="minorBidi"/>
              <w:noProof/>
            </w:rPr>
          </w:pPr>
          <w:hyperlink w:anchor="_Toc430003463" w:history="1">
            <w:r w:rsidRPr="00390CA3">
              <w:rPr>
                <w:rStyle w:val="Hyperlink"/>
                <w:noProof/>
              </w:rPr>
              <w:t>Calculate Chemical Speciation Workflow</w:t>
            </w:r>
            <w:r>
              <w:rPr>
                <w:noProof/>
                <w:webHidden/>
              </w:rPr>
              <w:tab/>
            </w:r>
            <w:r>
              <w:rPr>
                <w:noProof/>
                <w:webHidden/>
              </w:rPr>
              <w:fldChar w:fldCharType="begin"/>
            </w:r>
            <w:r>
              <w:rPr>
                <w:noProof/>
                <w:webHidden/>
              </w:rPr>
              <w:instrText xml:space="preserve"> PAGEREF _Toc430003463 \h </w:instrText>
            </w:r>
            <w:r>
              <w:rPr>
                <w:noProof/>
                <w:webHidden/>
              </w:rPr>
            </w:r>
            <w:r>
              <w:rPr>
                <w:noProof/>
                <w:webHidden/>
              </w:rPr>
              <w:fldChar w:fldCharType="separate"/>
            </w:r>
            <w:r>
              <w:rPr>
                <w:noProof/>
                <w:webHidden/>
              </w:rPr>
              <w:t>7</w:t>
            </w:r>
            <w:r>
              <w:rPr>
                <w:noProof/>
                <w:webHidden/>
              </w:rPr>
              <w:fldChar w:fldCharType="end"/>
            </w:r>
          </w:hyperlink>
        </w:p>
        <w:p w14:paraId="4DA24C54" w14:textId="77777777" w:rsidR="009E083F" w:rsidRDefault="009E083F">
          <w:pPr>
            <w:pStyle w:val="TOC3"/>
            <w:rPr>
              <w:rFonts w:cstheme="minorBidi"/>
              <w:noProof/>
            </w:rPr>
          </w:pPr>
          <w:hyperlink w:anchor="_Toc430003464" w:history="1">
            <w:r w:rsidRPr="00390CA3">
              <w:rPr>
                <w:rStyle w:val="Hyperlink"/>
                <w:noProof/>
              </w:rPr>
              <w:t>Calculate p-Chem Properties Workflow</w:t>
            </w:r>
            <w:r>
              <w:rPr>
                <w:noProof/>
                <w:webHidden/>
              </w:rPr>
              <w:tab/>
            </w:r>
            <w:r>
              <w:rPr>
                <w:noProof/>
                <w:webHidden/>
              </w:rPr>
              <w:fldChar w:fldCharType="begin"/>
            </w:r>
            <w:r>
              <w:rPr>
                <w:noProof/>
                <w:webHidden/>
              </w:rPr>
              <w:instrText xml:space="preserve"> PAGEREF _Toc430003464 \h </w:instrText>
            </w:r>
            <w:r>
              <w:rPr>
                <w:noProof/>
                <w:webHidden/>
              </w:rPr>
            </w:r>
            <w:r>
              <w:rPr>
                <w:noProof/>
                <w:webHidden/>
              </w:rPr>
              <w:fldChar w:fldCharType="separate"/>
            </w:r>
            <w:r>
              <w:rPr>
                <w:noProof/>
                <w:webHidden/>
              </w:rPr>
              <w:t>15</w:t>
            </w:r>
            <w:r>
              <w:rPr>
                <w:noProof/>
                <w:webHidden/>
              </w:rPr>
              <w:fldChar w:fldCharType="end"/>
            </w:r>
          </w:hyperlink>
        </w:p>
        <w:p w14:paraId="66571EEF" w14:textId="77777777" w:rsidR="009E083F" w:rsidRDefault="009E083F">
          <w:pPr>
            <w:pStyle w:val="TOC3"/>
            <w:rPr>
              <w:rFonts w:cstheme="minorBidi"/>
              <w:noProof/>
            </w:rPr>
          </w:pPr>
          <w:hyperlink w:anchor="_Toc430003465" w:history="1">
            <w:r w:rsidRPr="00390CA3">
              <w:rPr>
                <w:rStyle w:val="Hyperlink"/>
                <w:noProof/>
              </w:rPr>
              <w:t>Generate Transformation Products Workflow</w:t>
            </w:r>
            <w:r>
              <w:rPr>
                <w:noProof/>
                <w:webHidden/>
              </w:rPr>
              <w:tab/>
            </w:r>
            <w:r>
              <w:rPr>
                <w:noProof/>
                <w:webHidden/>
              </w:rPr>
              <w:fldChar w:fldCharType="begin"/>
            </w:r>
            <w:r>
              <w:rPr>
                <w:noProof/>
                <w:webHidden/>
              </w:rPr>
              <w:instrText xml:space="preserve"> PAGEREF _Toc430003465 \h </w:instrText>
            </w:r>
            <w:r>
              <w:rPr>
                <w:noProof/>
                <w:webHidden/>
              </w:rPr>
            </w:r>
            <w:r>
              <w:rPr>
                <w:noProof/>
                <w:webHidden/>
              </w:rPr>
              <w:fldChar w:fldCharType="separate"/>
            </w:r>
            <w:r>
              <w:rPr>
                <w:noProof/>
                <w:webHidden/>
              </w:rPr>
              <w:t>17</w:t>
            </w:r>
            <w:r>
              <w:rPr>
                <w:noProof/>
                <w:webHidden/>
              </w:rPr>
              <w:fldChar w:fldCharType="end"/>
            </w:r>
          </w:hyperlink>
        </w:p>
        <w:p w14:paraId="24AD50BF" w14:textId="77777777" w:rsidR="00441787" w:rsidRDefault="00441787">
          <w:r>
            <w:rPr>
              <w:b/>
              <w:bCs/>
              <w:noProof/>
            </w:rPr>
            <w:fldChar w:fldCharType="end"/>
          </w:r>
        </w:p>
      </w:sdtContent>
    </w:sdt>
    <w:p w14:paraId="27FF8242" w14:textId="77777777" w:rsidR="008F3583" w:rsidRPr="00614ED5" w:rsidRDefault="008F3583" w:rsidP="00614ED5">
      <w:pPr>
        <w:pStyle w:val="Heading1"/>
      </w:pPr>
      <w:bookmarkStart w:id="0" w:name="_Toc430003456"/>
      <w:r w:rsidRPr="00614ED5">
        <w:t>Introduction</w:t>
      </w:r>
      <w:bookmarkEnd w:id="0"/>
    </w:p>
    <w:p w14:paraId="1034F3C6" w14:textId="77777777" w:rsidR="008F3583" w:rsidRDefault="008F3583" w:rsidP="008F3583">
      <w:pPr>
        <w:pStyle w:val="NormalWeb"/>
      </w:pPr>
      <w:r>
        <w:t xml:space="preserve">The Chemical Transformation Simulator (CTS) provides the calculated physico-chemical properties of </w:t>
      </w:r>
      <w:r w:rsidR="00021C9A">
        <w:t>a</w:t>
      </w:r>
      <w:r>
        <w:t xml:space="preserve"> </w:t>
      </w:r>
      <w:r w:rsidR="00021C9A">
        <w:t xml:space="preserve">target </w:t>
      </w:r>
      <w:r>
        <w:t xml:space="preserve">chemical and </w:t>
      </w:r>
      <w:r w:rsidR="00021C9A">
        <w:t xml:space="preserve">its </w:t>
      </w:r>
      <w:r>
        <w:t xml:space="preserve">transformation products, which are predicted as a function of the reaction system of interest. </w:t>
      </w:r>
      <w:r w:rsidR="00D747DD">
        <w:t xml:space="preserve"> </w:t>
      </w:r>
      <w:r>
        <w:t xml:space="preserve">This is accomplished through the integration of cheminformatics applications for the encoding of process science underlying transformation pathways, computational chemistry tools for the calculation of physico-chemical properties, and software technologies that provide access to on-line databases for environmental descriptors required for estimating environmental concentrations. </w:t>
      </w:r>
    </w:p>
    <w:p w14:paraId="5A78A594" w14:textId="2988B28C" w:rsidR="008F3583" w:rsidRDefault="008F3583" w:rsidP="008F3583">
      <w:pPr>
        <w:pStyle w:val="NormalWeb"/>
      </w:pPr>
      <w:r>
        <w:t xml:space="preserve">The </w:t>
      </w:r>
      <w:r w:rsidR="00E80F7D">
        <w:t>β</w:t>
      </w:r>
      <w:r w:rsidR="00011CF7">
        <w:t xml:space="preserve">-version 1.0 of the </w:t>
      </w:r>
      <w:r>
        <w:t xml:space="preserve">CTS consists of </w:t>
      </w:r>
      <w:r w:rsidR="00DE70EB">
        <w:t>3</w:t>
      </w:r>
      <w:r>
        <w:t xml:space="preserve"> modules, the selection and order of execution of which is based on the user’s choice of on</w:t>
      </w:r>
      <w:r w:rsidR="00011CF7">
        <w:t>e</w:t>
      </w:r>
      <w:r w:rsidR="00E80F7D">
        <w:t xml:space="preserve"> of three available workflows.  The </w:t>
      </w:r>
      <w:r w:rsidR="00E80F7D" w:rsidRPr="00DE70EB">
        <w:rPr>
          <w:bCs/>
        </w:rPr>
        <w:t>Structure-based Database (SBD)</w:t>
      </w:r>
      <w:r w:rsidR="00E80F7D">
        <w:t xml:space="preserve"> module</w:t>
      </w:r>
      <w:r w:rsidR="004A510C">
        <w:t xml:space="preserve">, the </w:t>
      </w:r>
      <w:r w:rsidR="004A510C" w:rsidRPr="004A510C">
        <w:rPr>
          <w:bCs/>
        </w:rPr>
        <w:t>Earth Systems Model (ESM) and Reaction Rate Calculator (RRC),</w:t>
      </w:r>
      <w:r w:rsidR="004A510C">
        <w:rPr>
          <w:b/>
          <w:bCs/>
        </w:rPr>
        <w:t xml:space="preserve"> </w:t>
      </w:r>
      <w:r w:rsidR="00011CF7">
        <w:t xml:space="preserve">will be functional in the </w:t>
      </w:r>
      <w:r w:rsidR="00021C9A">
        <w:t>d</w:t>
      </w:r>
      <w:r w:rsidR="00011CF7">
        <w:t>eployable version of the CTS.</w:t>
      </w:r>
    </w:p>
    <w:p w14:paraId="617516E0" w14:textId="09E49DB3" w:rsidR="002E730E" w:rsidRDefault="00E80F7D" w:rsidP="008F3583">
      <w:pPr>
        <w:pStyle w:val="NormalWeb"/>
        <w:rPr>
          <w:b/>
          <w:bCs/>
        </w:rPr>
      </w:pPr>
      <w:r>
        <w:rPr>
          <w:b/>
          <w:bCs/>
        </w:rPr>
        <w:t>β</w:t>
      </w:r>
      <w:r w:rsidR="000F19EE">
        <w:rPr>
          <w:b/>
          <w:bCs/>
        </w:rPr>
        <w:t>-V</w:t>
      </w:r>
      <w:r w:rsidR="002E730E">
        <w:rPr>
          <w:b/>
          <w:bCs/>
        </w:rPr>
        <w:t>ersion 1.0</w:t>
      </w:r>
    </w:p>
    <w:p w14:paraId="63FB6FBB" w14:textId="3C54916A" w:rsidR="002E730E" w:rsidRDefault="008F3583" w:rsidP="002E730E">
      <w:pPr>
        <w:pStyle w:val="NormalWeb"/>
        <w:numPr>
          <w:ilvl w:val="0"/>
          <w:numId w:val="11"/>
        </w:numPr>
        <w:spacing w:after="120" w:afterAutospacing="0"/>
      </w:pPr>
      <w:r>
        <w:rPr>
          <w:b/>
          <w:bCs/>
        </w:rPr>
        <w:t>Chemical Editor (CE):</w:t>
      </w:r>
      <w:r>
        <w:t xml:space="preserve"> Provides options for</w:t>
      </w:r>
      <w:r w:rsidR="00E80F7D">
        <w:t xml:space="preserve"> chemical entry, as well as the</w:t>
      </w:r>
      <w:r>
        <w:t xml:space="preserve"> speciation</w:t>
      </w:r>
      <w:r w:rsidR="00703C54">
        <w:t xml:space="preserve"> </w:t>
      </w:r>
      <w:r w:rsidR="002E730E">
        <w:t>of the parent chemical</w:t>
      </w:r>
    </w:p>
    <w:p w14:paraId="3FFA4967" w14:textId="77777777" w:rsidR="002E730E" w:rsidRDefault="008F3583" w:rsidP="00011CF7">
      <w:pPr>
        <w:pStyle w:val="NormalWeb"/>
        <w:numPr>
          <w:ilvl w:val="0"/>
          <w:numId w:val="11"/>
        </w:numPr>
        <w:spacing w:after="120" w:afterAutospacing="0"/>
      </w:pPr>
      <w:r>
        <w:rPr>
          <w:b/>
          <w:bCs/>
        </w:rPr>
        <w:t>Physicochemical Properties Calculator (PPC):</w:t>
      </w:r>
      <w:r>
        <w:t xml:space="preserve"> Calculates p-chem properties for the parent chemical and predicted transformation products based on the executions o</w:t>
      </w:r>
      <w:r w:rsidR="002E730E">
        <w:t>f multiple p-chem calculators</w:t>
      </w:r>
    </w:p>
    <w:p w14:paraId="7FDEC08B" w14:textId="77777777" w:rsidR="00DE70EB" w:rsidRPr="00DE70EB" w:rsidRDefault="008F3583" w:rsidP="00DE70EB">
      <w:pPr>
        <w:pStyle w:val="NormalWeb"/>
        <w:numPr>
          <w:ilvl w:val="0"/>
          <w:numId w:val="11"/>
        </w:numPr>
        <w:spacing w:after="120" w:afterAutospacing="0"/>
      </w:pPr>
      <w:r>
        <w:rPr>
          <w:b/>
          <w:bCs/>
        </w:rPr>
        <w:lastRenderedPageBreak/>
        <w:t>Reaction Pathway Simulator (RPS):</w:t>
      </w:r>
      <w:r>
        <w:t xml:space="preserve"> Generates potential transformation products based on user-</w:t>
      </w:r>
      <w:r w:rsidR="002E730E">
        <w:t>specified reaction conditions</w:t>
      </w:r>
    </w:p>
    <w:p w14:paraId="23865DA8" w14:textId="77777777" w:rsidR="002E730E" w:rsidRDefault="002E730E" w:rsidP="008F3583">
      <w:pPr>
        <w:pStyle w:val="NormalWeb"/>
        <w:rPr>
          <w:b/>
          <w:bCs/>
        </w:rPr>
      </w:pPr>
      <w:r>
        <w:rPr>
          <w:b/>
          <w:bCs/>
        </w:rPr>
        <w:t>Deployable Version</w:t>
      </w:r>
    </w:p>
    <w:p w14:paraId="57C57FD5" w14:textId="68C3F5E4" w:rsidR="007016C5" w:rsidRDefault="007016C5" w:rsidP="007016C5">
      <w:pPr>
        <w:pStyle w:val="NormalWeb"/>
        <w:numPr>
          <w:ilvl w:val="0"/>
          <w:numId w:val="11"/>
        </w:numPr>
        <w:spacing w:after="120" w:afterAutospacing="0"/>
      </w:pPr>
      <w:r w:rsidRPr="007016C5">
        <w:t>Structure-based Database (SBD):</w:t>
      </w:r>
      <w:r>
        <w:t xml:space="preserve"> Populated with calculated and measured physico-chemical properties of parent and potential transformation products</w:t>
      </w:r>
    </w:p>
    <w:p w14:paraId="74C3B5F1" w14:textId="77777777" w:rsidR="00011CF7" w:rsidRDefault="007B587B" w:rsidP="00011CF7">
      <w:pPr>
        <w:pStyle w:val="NormalWeb"/>
        <w:numPr>
          <w:ilvl w:val="0"/>
          <w:numId w:val="11"/>
        </w:numPr>
        <w:spacing w:after="120" w:afterAutospacing="0"/>
      </w:pPr>
      <w:r w:rsidRPr="007016C5">
        <w:t>Earth Systems Model (ESM):</w:t>
      </w:r>
      <w:r>
        <w:t xml:space="preserve"> Provides data mining abilities for environmental descript</w:t>
      </w:r>
      <w:r w:rsidR="00011CF7">
        <w:t xml:space="preserve">ors such as pH and temperature </w:t>
      </w:r>
    </w:p>
    <w:p w14:paraId="1327DC6F" w14:textId="77777777" w:rsidR="008F3583" w:rsidRDefault="008F3583" w:rsidP="00011CF7">
      <w:pPr>
        <w:pStyle w:val="NormalWeb"/>
        <w:numPr>
          <w:ilvl w:val="0"/>
          <w:numId w:val="11"/>
        </w:numPr>
        <w:spacing w:after="120" w:afterAutospacing="0"/>
      </w:pPr>
      <w:r w:rsidRPr="007016C5">
        <w:t>Reaction Rate Calculator (RRC):</w:t>
      </w:r>
      <w:r>
        <w:t xml:space="preserve"> Calculates transformation products based on the </w:t>
      </w:r>
      <w:r w:rsidR="00C62250">
        <w:t>parameterization</w:t>
      </w:r>
      <w:r>
        <w:t xml:space="preserve"> and execution of QSARs and Algorithms </w:t>
      </w:r>
    </w:p>
    <w:p w14:paraId="7B4047CA" w14:textId="77777777" w:rsidR="007E2212" w:rsidRDefault="007E2212" w:rsidP="007E2212">
      <w:pPr>
        <w:pStyle w:val="Heading1"/>
      </w:pPr>
      <w:bookmarkStart w:id="1" w:name="_Toc430003457"/>
      <w:r>
        <w:t>Back</w:t>
      </w:r>
      <w:r w:rsidR="00021C9A">
        <w:t>g</w:t>
      </w:r>
      <w:r>
        <w:t>round</w:t>
      </w:r>
      <w:bookmarkEnd w:id="1"/>
    </w:p>
    <w:p w14:paraId="6C0F1CCC" w14:textId="77777777" w:rsidR="004A510C" w:rsidRDefault="004A510C" w:rsidP="009A6EDD"/>
    <w:p w14:paraId="1AD0A73D" w14:textId="3AD74222" w:rsidR="009A6EDD" w:rsidRDefault="009A6EDD" w:rsidP="009A6EDD">
      <w:pPr>
        <w:rPr>
          <w:rFonts w:ascii="Times New Roman" w:eastAsia="Times New Roman" w:hAnsi="Times New Roman" w:cs="Times New Roman"/>
          <w:color w:val="333333"/>
          <w:sz w:val="24"/>
          <w:szCs w:val="24"/>
        </w:rPr>
      </w:pPr>
      <w:r w:rsidRPr="00F32F98">
        <w:rPr>
          <w:rFonts w:ascii="Times New Roman" w:eastAsia="Times New Roman" w:hAnsi="Times New Roman" w:cs="Times New Roman"/>
          <w:color w:val="333333"/>
          <w:sz w:val="24"/>
          <w:szCs w:val="24"/>
        </w:rPr>
        <w:t>A key Agency need identified as a high priority in the C</w:t>
      </w:r>
      <w:r>
        <w:rPr>
          <w:rFonts w:ascii="Times New Roman" w:eastAsia="Times New Roman" w:hAnsi="Times New Roman" w:cs="Times New Roman"/>
          <w:color w:val="333333"/>
          <w:sz w:val="24"/>
          <w:szCs w:val="24"/>
        </w:rPr>
        <w:t xml:space="preserve">hemical </w:t>
      </w:r>
      <w:r w:rsidRPr="00F32F98">
        <w:rPr>
          <w:rFonts w:ascii="Times New Roman" w:eastAsia="Times New Roman" w:hAnsi="Times New Roman" w:cs="Times New Roman"/>
          <w:color w:val="333333"/>
          <w:sz w:val="24"/>
          <w:szCs w:val="24"/>
        </w:rPr>
        <w:t>S</w:t>
      </w:r>
      <w:r>
        <w:rPr>
          <w:rFonts w:ascii="Times New Roman" w:eastAsia="Times New Roman" w:hAnsi="Times New Roman" w:cs="Times New Roman"/>
          <w:color w:val="333333"/>
          <w:sz w:val="24"/>
          <w:szCs w:val="24"/>
        </w:rPr>
        <w:t xml:space="preserve">ustainability and </w:t>
      </w:r>
      <w:r w:rsidRPr="00F32F98">
        <w:rPr>
          <w:rFonts w:ascii="Times New Roman" w:eastAsia="Times New Roman" w:hAnsi="Times New Roman" w:cs="Times New Roman"/>
          <w:color w:val="333333"/>
          <w:sz w:val="24"/>
          <w:szCs w:val="24"/>
        </w:rPr>
        <w:t>S</w:t>
      </w:r>
      <w:r>
        <w:rPr>
          <w:rFonts w:ascii="Times New Roman" w:eastAsia="Times New Roman" w:hAnsi="Times New Roman" w:cs="Times New Roman"/>
          <w:color w:val="333333"/>
          <w:sz w:val="24"/>
          <w:szCs w:val="24"/>
        </w:rPr>
        <w:t>afety (CSS)</w:t>
      </w:r>
      <w:r w:rsidRPr="00F32F98">
        <w:rPr>
          <w:rFonts w:ascii="Times New Roman" w:eastAsia="Times New Roman" w:hAnsi="Times New Roman" w:cs="Times New Roman"/>
          <w:color w:val="333333"/>
          <w:sz w:val="24"/>
          <w:szCs w:val="24"/>
        </w:rPr>
        <w:t xml:space="preserve"> research program is for high throughput computational systems to simulate environmental fate and transport for </w:t>
      </w:r>
      <w:r w:rsidR="00E80F7D">
        <w:rPr>
          <w:rFonts w:ascii="Times New Roman" w:eastAsia="Times New Roman" w:hAnsi="Times New Roman" w:cs="Times New Roman"/>
          <w:color w:val="333333"/>
          <w:sz w:val="24"/>
          <w:szCs w:val="24"/>
        </w:rPr>
        <w:t>organic</w:t>
      </w:r>
      <w:r w:rsidRPr="00F32F98">
        <w:rPr>
          <w:rFonts w:ascii="Times New Roman" w:eastAsia="Times New Roman" w:hAnsi="Times New Roman" w:cs="Times New Roman"/>
          <w:color w:val="333333"/>
          <w:sz w:val="24"/>
          <w:szCs w:val="24"/>
        </w:rPr>
        <w:t xml:space="preserve"> chemicals for which environmental data are not available. </w:t>
      </w:r>
      <w:r w:rsidR="00021C9A">
        <w:rPr>
          <w:rFonts w:ascii="Times New Roman" w:eastAsia="Times New Roman" w:hAnsi="Times New Roman" w:cs="Times New Roman"/>
          <w:color w:val="333333"/>
          <w:sz w:val="24"/>
          <w:szCs w:val="24"/>
        </w:rPr>
        <w:t>Knowledge of inherent chemical</w:t>
      </w:r>
      <w:r>
        <w:rPr>
          <w:rFonts w:ascii="Times New Roman" w:eastAsia="Times New Roman" w:hAnsi="Times New Roman" w:cs="Times New Roman"/>
          <w:color w:val="333333"/>
          <w:sz w:val="24"/>
          <w:szCs w:val="24"/>
        </w:rPr>
        <w:t xml:space="preserve"> properties (ICP) is essential for the parameterization of environmental fate and transport models.  Of the ~85,000 chemicals in the TSCA inventory, it is estimated </w:t>
      </w:r>
      <w:r w:rsidRPr="009502F1">
        <w:rPr>
          <w:rFonts w:ascii="Times New Roman" w:eastAsia="Times New Roman" w:hAnsi="Times New Roman" w:cs="Times New Roman"/>
          <w:color w:val="333333"/>
          <w:sz w:val="24"/>
          <w:szCs w:val="24"/>
        </w:rPr>
        <w:t xml:space="preserve">that high quality measured ICP data are available </w:t>
      </w:r>
      <w:r>
        <w:rPr>
          <w:rFonts w:ascii="Times New Roman" w:eastAsia="Times New Roman" w:hAnsi="Times New Roman" w:cs="Times New Roman"/>
          <w:color w:val="333333"/>
          <w:sz w:val="24"/>
          <w:szCs w:val="24"/>
        </w:rPr>
        <w:t>for less than</w:t>
      </w:r>
      <w:r w:rsidR="00021C9A">
        <w:rPr>
          <w:rFonts w:ascii="Times New Roman" w:eastAsia="Times New Roman" w:hAnsi="Times New Roman" w:cs="Times New Roman"/>
          <w:color w:val="333333"/>
          <w:sz w:val="24"/>
          <w:szCs w:val="24"/>
        </w:rPr>
        <w:t xml:space="preserve"> 2</w:t>
      </w:r>
      <w:r w:rsidRPr="009502F1">
        <w:rPr>
          <w:rFonts w:ascii="Times New Roman" w:eastAsia="Times New Roman" w:hAnsi="Times New Roman" w:cs="Times New Roman"/>
          <w:color w:val="333333"/>
          <w:sz w:val="24"/>
          <w:szCs w:val="24"/>
        </w:rPr>
        <w:t>% of these chemicals.</w:t>
      </w:r>
      <w:r>
        <w:rPr>
          <w:rFonts w:ascii="Times New Roman" w:eastAsia="Times New Roman" w:hAnsi="Times New Roman" w:cs="Times New Roman"/>
          <w:color w:val="333333"/>
          <w:sz w:val="24"/>
          <w:szCs w:val="24"/>
        </w:rPr>
        <w:t xml:space="preserve">  Additionally, 20 to 30 new chemicals a month are being assessed through the Office of Pollution Prevention and Toxics (OPPT) Pre-Manufacturing Notification (PMN) process.  This ever growing data gap must be addressed through th</w:t>
      </w:r>
      <w:r w:rsidR="00021C9A">
        <w:rPr>
          <w:rFonts w:ascii="Times New Roman" w:eastAsia="Times New Roman" w:hAnsi="Times New Roman" w:cs="Times New Roman"/>
          <w:color w:val="333333"/>
          <w:sz w:val="24"/>
          <w:szCs w:val="24"/>
        </w:rPr>
        <w:t>e development of a high through</w:t>
      </w:r>
      <w:r>
        <w:rPr>
          <w:rFonts w:ascii="Times New Roman" w:eastAsia="Times New Roman" w:hAnsi="Times New Roman" w:cs="Times New Roman"/>
          <w:color w:val="333333"/>
          <w:sz w:val="24"/>
          <w:szCs w:val="24"/>
        </w:rPr>
        <w:t xml:space="preserve">put computational system for </w:t>
      </w:r>
      <w:r w:rsidR="00021C9A">
        <w:rPr>
          <w:rFonts w:ascii="Times New Roman" w:eastAsia="Times New Roman" w:hAnsi="Times New Roman" w:cs="Times New Roman"/>
          <w:color w:val="333333"/>
          <w:sz w:val="24"/>
          <w:szCs w:val="24"/>
        </w:rPr>
        <w:t>calculating</w:t>
      </w:r>
      <w:r>
        <w:rPr>
          <w:rFonts w:ascii="Times New Roman" w:eastAsia="Times New Roman" w:hAnsi="Times New Roman" w:cs="Times New Roman"/>
          <w:color w:val="333333"/>
          <w:sz w:val="24"/>
          <w:szCs w:val="24"/>
        </w:rPr>
        <w:t xml:space="preserve"> the ICP necessary for the parameterization of environmental fate </w:t>
      </w:r>
      <w:r w:rsidRPr="009502F1">
        <w:rPr>
          <w:rFonts w:ascii="Times New Roman" w:eastAsia="Times New Roman" w:hAnsi="Times New Roman" w:cs="Times New Roman"/>
          <w:color w:val="333333"/>
          <w:sz w:val="24"/>
          <w:szCs w:val="24"/>
        </w:rPr>
        <w:t>models u</w:t>
      </w:r>
      <w:r>
        <w:rPr>
          <w:rFonts w:ascii="Times New Roman" w:eastAsia="Times New Roman" w:hAnsi="Times New Roman" w:cs="Times New Roman"/>
          <w:color w:val="333333"/>
          <w:sz w:val="24"/>
          <w:szCs w:val="24"/>
        </w:rPr>
        <w:t xml:space="preserve">sed to estimate environmental concentrations of both the parent chemical and predicted transformation products as a function of environmental conditions.  </w:t>
      </w:r>
    </w:p>
    <w:p w14:paraId="51AC7CA4" w14:textId="77777777" w:rsidR="009A6EDD" w:rsidRDefault="005E6925" w:rsidP="009A6EDD">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 xml:space="preserve">The key components of the CTS are the </w:t>
      </w:r>
      <w:r w:rsidR="00021C9A">
        <w:rPr>
          <w:rFonts w:ascii="Times New Roman" w:eastAsia="Times New Roman" w:hAnsi="Times New Roman" w:cs="Times New Roman"/>
          <w:color w:val="333333"/>
          <w:sz w:val="24"/>
          <w:szCs w:val="24"/>
        </w:rPr>
        <w:t>d</w:t>
      </w:r>
      <w:r w:rsidR="009A6EDD">
        <w:rPr>
          <w:rFonts w:ascii="Times New Roman" w:eastAsia="Times New Roman" w:hAnsi="Times New Roman" w:cs="Times New Roman"/>
          <w:color w:val="333333"/>
          <w:sz w:val="24"/>
          <w:szCs w:val="24"/>
        </w:rPr>
        <w:t>evelopment of the physico-chemical properties calculator (PPC)</w:t>
      </w:r>
      <w:r>
        <w:rPr>
          <w:rFonts w:ascii="Times New Roman" w:eastAsia="Times New Roman" w:hAnsi="Times New Roman" w:cs="Times New Roman"/>
          <w:color w:val="333333"/>
          <w:sz w:val="24"/>
          <w:szCs w:val="24"/>
        </w:rPr>
        <w:t xml:space="preserve"> and the Reaction Pathway Simulator</w:t>
      </w:r>
      <w:r w:rsidR="00021C9A">
        <w:rPr>
          <w:rFonts w:ascii="Times New Roman" w:eastAsia="Times New Roman" w:hAnsi="Times New Roman" w:cs="Times New Roman"/>
          <w:color w:val="333333"/>
          <w:sz w:val="24"/>
          <w:szCs w:val="24"/>
        </w:rPr>
        <w:t xml:space="preserve"> (RPS)</w:t>
      </w:r>
      <w:r>
        <w:rPr>
          <w:rFonts w:ascii="Times New Roman" w:eastAsia="Times New Roman" w:hAnsi="Times New Roman" w:cs="Times New Roman"/>
          <w:color w:val="333333"/>
          <w:sz w:val="24"/>
          <w:szCs w:val="24"/>
        </w:rPr>
        <w:t xml:space="preserve">. </w:t>
      </w:r>
      <w:r w:rsidR="009A6EDD">
        <w:rPr>
          <w:rFonts w:ascii="Times New Roman" w:eastAsia="Times New Roman" w:hAnsi="Times New Roman" w:cs="Times New Roman"/>
          <w:color w:val="333333"/>
          <w:sz w:val="24"/>
          <w:szCs w:val="24"/>
        </w:rPr>
        <w:t xml:space="preserve"> </w:t>
      </w:r>
      <w:r>
        <w:rPr>
          <w:rFonts w:ascii="Times New Roman" w:eastAsia="Times New Roman" w:hAnsi="Times New Roman" w:cs="Times New Roman"/>
          <w:color w:val="333333"/>
          <w:sz w:val="24"/>
          <w:szCs w:val="24"/>
        </w:rPr>
        <w:t xml:space="preserve">The PPC </w:t>
      </w:r>
      <w:r w:rsidR="009A6EDD">
        <w:rPr>
          <w:rFonts w:ascii="Times New Roman" w:eastAsia="Times New Roman" w:hAnsi="Times New Roman" w:cs="Times New Roman"/>
          <w:color w:val="333333"/>
          <w:sz w:val="24"/>
          <w:szCs w:val="24"/>
        </w:rPr>
        <w:t xml:space="preserve">is based on a consensus approach </w:t>
      </w:r>
      <w:r w:rsidR="009A6EDD" w:rsidRPr="00B8091C">
        <w:rPr>
          <w:rFonts w:ascii="Times New Roman" w:eastAsia="Times New Roman" w:hAnsi="Times New Roman" w:cs="Times New Roman"/>
          <w:color w:val="333333"/>
          <w:sz w:val="24"/>
          <w:szCs w:val="24"/>
        </w:rPr>
        <w:t xml:space="preserve">that </w:t>
      </w:r>
      <w:r w:rsidR="009A6EDD">
        <w:rPr>
          <w:rFonts w:ascii="Times New Roman" w:eastAsia="Times New Roman" w:hAnsi="Times New Roman" w:cs="Times New Roman"/>
          <w:color w:val="333333"/>
          <w:sz w:val="24"/>
          <w:szCs w:val="24"/>
        </w:rPr>
        <w:t>would</w:t>
      </w:r>
      <w:r w:rsidR="009A6EDD" w:rsidRPr="00B8091C">
        <w:rPr>
          <w:rFonts w:ascii="Times New Roman" w:eastAsia="Times New Roman" w:hAnsi="Times New Roman" w:cs="Times New Roman"/>
          <w:color w:val="333333"/>
          <w:sz w:val="24"/>
          <w:szCs w:val="24"/>
        </w:rPr>
        <w:t xml:space="preserve"> allow the user to compare output generated by </w:t>
      </w:r>
      <w:r w:rsidR="009A6EDD">
        <w:rPr>
          <w:rFonts w:ascii="Times New Roman" w:eastAsia="Times New Roman" w:hAnsi="Times New Roman" w:cs="Times New Roman"/>
          <w:color w:val="333333"/>
          <w:sz w:val="24"/>
          <w:szCs w:val="24"/>
        </w:rPr>
        <w:t>a number of</w:t>
      </w:r>
      <w:r w:rsidR="009A6EDD" w:rsidRPr="00B8091C">
        <w:rPr>
          <w:rFonts w:ascii="Times New Roman" w:eastAsia="Times New Roman" w:hAnsi="Times New Roman" w:cs="Times New Roman"/>
          <w:color w:val="333333"/>
          <w:sz w:val="24"/>
          <w:szCs w:val="24"/>
        </w:rPr>
        <w:t xml:space="preserve"> calculators that take different approaches to calculating </w:t>
      </w:r>
      <w:r w:rsidR="009A6EDD">
        <w:rPr>
          <w:rFonts w:ascii="Times New Roman" w:eastAsia="Times New Roman" w:hAnsi="Times New Roman" w:cs="Times New Roman"/>
          <w:color w:val="333333"/>
          <w:sz w:val="24"/>
          <w:szCs w:val="24"/>
        </w:rPr>
        <w:t xml:space="preserve">specific </w:t>
      </w:r>
      <w:r w:rsidR="009A6EDD" w:rsidRPr="00B8091C">
        <w:rPr>
          <w:rFonts w:ascii="Times New Roman" w:eastAsia="Times New Roman" w:hAnsi="Times New Roman" w:cs="Times New Roman"/>
          <w:color w:val="333333"/>
          <w:sz w:val="24"/>
          <w:szCs w:val="24"/>
        </w:rPr>
        <w:t>physicochemical properties</w:t>
      </w:r>
      <w:r w:rsidR="009A6EDD">
        <w:rPr>
          <w:rFonts w:ascii="Times New Roman" w:eastAsia="Times New Roman" w:hAnsi="Times New Roman" w:cs="Times New Roman"/>
          <w:color w:val="333333"/>
          <w:sz w:val="24"/>
          <w:szCs w:val="24"/>
        </w:rPr>
        <w:t>.  The calculators we are currently accessing include</w:t>
      </w:r>
      <w:r w:rsidR="009A6EDD" w:rsidRPr="00B8091C">
        <w:rPr>
          <w:rFonts w:ascii="Times New Roman" w:eastAsia="Times New Roman" w:hAnsi="Times New Roman" w:cs="Times New Roman"/>
          <w:color w:val="333333"/>
          <w:sz w:val="24"/>
          <w:szCs w:val="24"/>
        </w:rPr>
        <w:t xml:space="preserve"> </w:t>
      </w:r>
      <w:r w:rsidR="009A6EDD">
        <w:rPr>
          <w:rFonts w:ascii="Times New Roman" w:eastAsia="Times New Roman" w:hAnsi="Times New Roman" w:cs="Times New Roman"/>
          <w:color w:val="333333"/>
          <w:sz w:val="24"/>
          <w:szCs w:val="24"/>
        </w:rPr>
        <w:t xml:space="preserve">(1) </w:t>
      </w:r>
      <w:r w:rsidR="009A6EDD" w:rsidRPr="00B8091C">
        <w:rPr>
          <w:rFonts w:ascii="Times New Roman" w:eastAsia="Times New Roman" w:hAnsi="Times New Roman" w:cs="Times New Roman"/>
          <w:color w:val="333333"/>
          <w:sz w:val="24"/>
          <w:szCs w:val="24"/>
        </w:rPr>
        <w:t>SPARC</w:t>
      </w:r>
      <w:r w:rsidR="009A6EDD">
        <w:rPr>
          <w:rFonts w:ascii="Times New Roman" w:eastAsia="Times New Roman" w:hAnsi="Times New Roman" w:cs="Times New Roman"/>
          <w:color w:val="333333"/>
          <w:sz w:val="24"/>
          <w:szCs w:val="24"/>
        </w:rPr>
        <w:t xml:space="preserve"> (SPARC Performs Automated Reasoning in Chemistry)</w:t>
      </w:r>
      <w:r w:rsidR="009A6EDD" w:rsidRPr="00B8091C">
        <w:rPr>
          <w:rFonts w:ascii="Times New Roman" w:eastAsia="Times New Roman" w:hAnsi="Times New Roman" w:cs="Times New Roman"/>
          <w:color w:val="333333"/>
          <w:sz w:val="24"/>
          <w:szCs w:val="24"/>
        </w:rPr>
        <w:t xml:space="preserve">, which uses a mechanistic-based approach, </w:t>
      </w:r>
      <w:r w:rsidR="009A6EDD">
        <w:rPr>
          <w:rFonts w:ascii="Times New Roman" w:eastAsia="Times New Roman" w:hAnsi="Times New Roman" w:cs="Times New Roman"/>
          <w:color w:val="333333"/>
          <w:sz w:val="24"/>
          <w:szCs w:val="24"/>
        </w:rPr>
        <w:t xml:space="preserve">(2) </w:t>
      </w:r>
      <w:r w:rsidR="009A6EDD" w:rsidRPr="00B8091C">
        <w:rPr>
          <w:rFonts w:ascii="Times New Roman" w:eastAsia="Times New Roman" w:hAnsi="Times New Roman" w:cs="Times New Roman"/>
          <w:color w:val="333333"/>
          <w:sz w:val="24"/>
          <w:szCs w:val="24"/>
        </w:rPr>
        <w:t>EPI Suite, which uses a fragment-based approach</w:t>
      </w:r>
      <w:r w:rsidR="009A6EDD">
        <w:rPr>
          <w:rFonts w:ascii="Times New Roman" w:eastAsia="Times New Roman" w:hAnsi="Times New Roman" w:cs="Times New Roman"/>
          <w:color w:val="333333"/>
          <w:sz w:val="24"/>
          <w:szCs w:val="24"/>
        </w:rPr>
        <w:t>, (3) TEST (</w:t>
      </w:r>
      <w:r w:rsidR="009A6EDD" w:rsidRPr="007C7C8C">
        <w:rPr>
          <w:rFonts w:ascii="Times New Roman" w:eastAsia="Times New Roman" w:hAnsi="Times New Roman" w:cs="Times New Roman"/>
          <w:color w:val="333333"/>
          <w:sz w:val="24"/>
          <w:szCs w:val="24"/>
        </w:rPr>
        <w:t>Toxicity Estimation Software Tool</w:t>
      </w:r>
      <w:r w:rsidR="009A6EDD">
        <w:rPr>
          <w:rFonts w:ascii="Times New Roman" w:eastAsia="Times New Roman" w:hAnsi="Times New Roman" w:cs="Times New Roman"/>
          <w:color w:val="333333"/>
          <w:sz w:val="24"/>
          <w:szCs w:val="24"/>
        </w:rPr>
        <w:t>), which uses QSAR-based approaches</w:t>
      </w:r>
      <w:r w:rsidR="009A6EDD" w:rsidRPr="00B8091C">
        <w:rPr>
          <w:rFonts w:ascii="Times New Roman" w:eastAsia="Times New Roman" w:hAnsi="Times New Roman" w:cs="Times New Roman"/>
          <w:color w:val="333333"/>
          <w:sz w:val="24"/>
          <w:szCs w:val="24"/>
        </w:rPr>
        <w:t xml:space="preserve">, and </w:t>
      </w:r>
      <w:r w:rsidR="009A6EDD">
        <w:rPr>
          <w:rFonts w:ascii="Times New Roman" w:eastAsia="Times New Roman" w:hAnsi="Times New Roman" w:cs="Times New Roman"/>
          <w:color w:val="333333"/>
          <w:sz w:val="24"/>
          <w:szCs w:val="24"/>
        </w:rPr>
        <w:t xml:space="preserve">(4) </w:t>
      </w:r>
      <w:r w:rsidR="009A6EDD" w:rsidRPr="00B8091C">
        <w:rPr>
          <w:rFonts w:ascii="Times New Roman" w:eastAsia="Times New Roman" w:hAnsi="Times New Roman" w:cs="Times New Roman"/>
          <w:color w:val="333333"/>
          <w:sz w:val="24"/>
          <w:szCs w:val="24"/>
        </w:rPr>
        <w:t xml:space="preserve">ChemAxon plug-in calculators, which use an atom-based </w:t>
      </w:r>
      <w:r w:rsidR="009A6EDD">
        <w:rPr>
          <w:rFonts w:ascii="Times New Roman" w:eastAsia="Times New Roman" w:hAnsi="Times New Roman" w:cs="Times New Roman"/>
          <w:color w:val="333333"/>
          <w:sz w:val="24"/>
          <w:szCs w:val="24"/>
        </w:rPr>
        <w:t xml:space="preserve">fragment </w:t>
      </w:r>
      <w:r w:rsidR="009A6EDD" w:rsidRPr="00B8091C">
        <w:rPr>
          <w:rFonts w:ascii="Times New Roman" w:eastAsia="Times New Roman" w:hAnsi="Times New Roman" w:cs="Times New Roman"/>
          <w:color w:val="333333"/>
          <w:sz w:val="24"/>
          <w:szCs w:val="24"/>
        </w:rPr>
        <w:t>approach.  The</w:t>
      </w:r>
      <w:r w:rsidR="009A6EDD">
        <w:rPr>
          <w:rFonts w:ascii="Times New Roman" w:eastAsia="Times New Roman" w:hAnsi="Times New Roman" w:cs="Times New Roman"/>
          <w:color w:val="333333"/>
          <w:sz w:val="24"/>
          <w:szCs w:val="24"/>
        </w:rPr>
        <w:t xml:space="preserve"> output derived from these calculators will enable the user</w:t>
      </w:r>
      <w:r w:rsidR="009A6EDD" w:rsidRPr="00B8091C">
        <w:rPr>
          <w:rFonts w:ascii="Times New Roman" w:eastAsia="Times New Roman" w:hAnsi="Times New Roman" w:cs="Times New Roman"/>
          <w:color w:val="333333"/>
          <w:sz w:val="24"/>
          <w:szCs w:val="24"/>
        </w:rPr>
        <w:t xml:space="preserve"> to compare the calculated data with </w:t>
      </w:r>
      <w:r w:rsidR="009A6EDD">
        <w:rPr>
          <w:rFonts w:ascii="Times New Roman" w:eastAsia="Times New Roman" w:hAnsi="Times New Roman" w:cs="Times New Roman"/>
          <w:color w:val="333333"/>
          <w:sz w:val="24"/>
          <w:szCs w:val="24"/>
        </w:rPr>
        <w:t>measured</w:t>
      </w:r>
      <w:r w:rsidR="009A6EDD" w:rsidRPr="00B8091C">
        <w:rPr>
          <w:rFonts w:ascii="Times New Roman" w:eastAsia="Times New Roman" w:hAnsi="Times New Roman" w:cs="Times New Roman"/>
          <w:color w:val="333333"/>
          <w:sz w:val="24"/>
          <w:szCs w:val="24"/>
        </w:rPr>
        <w:t xml:space="preserve"> data </w:t>
      </w:r>
      <w:r w:rsidR="009A6EDD">
        <w:rPr>
          <w:rFonts w:ascii="Times New Roman" w:eastAsia="Times New Roman" w:hAnsi="Times New Roman" w:cs="Times New Roman"/>
          <w:color w:val="333333"/>
          <w:sz w:val="24"/>
          <w:szCs w:val="24"/>
        </w:rPr>
        <w:t>in readily accessible web-based data</w:t>
      </w:r>
      <w:r w:rsidR="009A6EDD" w:rsidRPr="00B8091C">
        <w:rPr>
          <w:rFonts w:ascii="Times New Roman" w:eastAsia="Times New Roman" w:hAnsi="Times New Roman" w:cs="Times New Roman"/>
          <w:color w:val="333333"/>
          <w:sz w:val="24"/>
          <w:szCs w:val="24"/>
        </w:rPr>
        <w:t>bases.</w:t>
      </w:r>
    </w:p>
    <w:p w14:paraId="6136833B" w14:textId="40E7715F" w:rsidR="009A6EDD" w:rsidRPr="004323D0" w:rsidRDefault="009A6EDD" w:rsidP="004323D0">
      <w:pPr>
        <w:rPr>
          <w:rFonts w:ascii="Times New Roman" w:eastAsia="Times New Roman" w:hAnsi="Times New Roman" w:cs="Times New Roman"/>
          <w:color w:val="333333"/>
          <w:sz w:val="24"/>
          <w:szCs w:val="24"/>
        </w:rPr>
      </w:pPr>
      <w:r w:rsidRPr="004323D0">
        <w:rPr>
          <w:rFonts w:ascii="Times New Roman" w:eastAsia="Times New Roman" w:hAnsi="Times New Roman" w:cs="Times New Roman"/>
          <w:color w:val="333333"/>
          <w:sz w:val="24"/>
          <w:szCs w:val="24"/>
        </w:rPr>
        <w:t>The output of the R</w:t>
      </w:r>
      <w:r w:rsidR="005E6925" w:rsidRPr="004323D0">
        <w:rPr>
          <w:rFonts w:ascii="Times New Roman" w:eastAsia="Times New Roman" w:hAnsi="Times New Roman" w:cs="Times New Roman"/>
          <w:color w:val="333333"/>
          <w:sz w:val="24"/>
          <w:szCs w:val="24"/>
        </w:rPr>
        <w:t>PS</w:t>
      </w:r>
      <w:r w:rsidRPr="004323D0">
        <w:rPr>
          <w:rFonts w:ascii="Times New Roman" w:eastAsia="Times New Roman" w:hAnsi="Times New Roman" w:cs="Times New Roman"/>
          <w:color w:val="333333"/>
          <w:sz w:val="24"/>
          <w:szCs w:val="24"/>
        </w:rPr>
        <w:t xml:space="preserve"> is based on the selection and execution of reaction libraries that represent one-step reactions for transformation of reactive functional groups (</w:t>
      </w:r>
      <w:r w:rsidR="00931EA3" w:rsidRPr="004323D0">
        <w:rPr>
          <w:rFonts w:ascii="Times New Roman" w:eastAsia="Times New Roman" w:hAnsi="Times New Roman" w:cs="Times New Roman"/>
          <w:color w:val="333333"/>
          <w:sz w:val="24"/>
          <w:szCs w:val="24"/>
        </w:rPr>
        <w:t>i.e.</w:t>
      </w:r>
      <w:r w:rsidR="00396710" w:rsidRPr="004323D0">
        <w:rPr>
          <w:rFonts w:ascii="Times New Roman" w:eastAsia="Times New Roman" w:hAnsi="Times New Roman" w:cs="Times New Roman"/>
          <w:color w:val="333333"/>
          <w:sz w:val="24"/>
          <w:szCs w:val="24"/>
        </w:rPr>
        <w:t xml:space="preserve">, reduction and hydrolysis).  </w:t>
      </w:r>
      <w:r w:rsidRPr="004323D0">
        <w:rPr>
          <w:rFonts w:ascii="Times New Roman" w:eastAsia="Times New Roman" w:hAnsi="Times New Roman" w:cs="Times New Roman"/>
          <w:color w:val="333333"/>
          <w:sz w:val="24"/>
          <w:szCs w:val="24"/>
        </w:rPr>
        <w:t xml:space="preserve">These one-step reactions represent viable transformation pathways based on the </w:t>
      </w:r>
      <w:r w:rsidRPr="004323D0">
        <w:rPr>
          <w:rFonts w:ascii="Times New Roman" w:eastAsia="Times New Roman" w:hAnsi="Times New Roman" w:cs="Times New Roman"/>
          <w:color w:val="333333"/>
          <w:sz w:val="24"/>
          <w:szCs w:val="24"/>
        </w:rPr>
        <w:lastRenderedPageBreak/>
        <w:t xml:space="preserve">identification and subsequent transformation </w:t>
      </w:r>
      <w:r w:rsidR="00396710" w:rsidRPr="004323D0">
        <w:rPr>
          <w:rFonts w:ascii="Times New Roman" w:eastAsia="Times New Roman" w:hAnsi="Times New Roman" w:cs="Times New Roman"/>
          <w:color w:val="333333"/>
          <w:sz w:val="24"/>
          <w:szCs w:val="24"/>
        </w:rPr>
        <w:t>of reactive functional groups.</w:t>
      </w:r>
      <w:r w:rsidRPr="004323D0">
        <w:rPr>
          <w:rFonts w:ascii="Times New Roman" w:eastAsia="Times New Roman" w:hAnsi="Times New Roman" w:cs="Times New Roman"/>
          <w:color w:val="333333"/>
          <w:sz w:val="24"/>
          <w:szCs w:val="24"/>
        </w:rPr>
        <w:t xml:space="preserve">  A reaction library for human metabolism for phase 1 transformations developed by ChemAxon is also available t</w:t>
      </w:r>
      <w:r w:rsidR="00E80F7D">
        <w:rPr>
          <w:rFonts w:ascii="Times New Roman" w:eastAsia="Times New Roman" w:hAnsi="Times New Roman" w:cs="Times New Roman"/>
          <w:color w:val="333333"/>
          <w:sz w:val="24"/>
          <w:szCs w:val="24"/>
        </w:rPr>
        <w:t>hrough the CTS.  T</w:t>
      </w:r>
      <w:r w:rsidRPr="004323D0">
        <w:rPr>
          <w:rFonts w:ascii="Times New Roman" w:eastAsia="Times New Roman" w:hAnsi="Times New Roman" w:cs="Times New Roman"/>
          <w:color w:val="333333"/>
          <w:sz w:val="24"/>
          <w:szCs w:val="24"/>
        </w:rPr>
        <w:t xml:space="preserve">he development of reaction libraries </w:t>
      </w:r>
      <w:r w:rsidR="00931EA3" w:rsidRPr="004323D0">
        <w:rPr>
          <w:rFonts w:ascii="Times New Roman" w:eastAsia="Times New Roman" w:hAnsi="Times New Roman" w:cs="Times New Roman"/>
          <w:color w:val="333333"/>
          <w:sz w:val="24"/>
          <w:szCs w:val="24"/>
        </w:rPr>
        <w:t>allow</w:t>
      </w:r>
      <w:r w:rsidRPr="004323D0">
        <w:rPr>
          <w:rFonts w:ascii="Times New Roman" w:eastAsia="Times New Roman" w:hAnsi="Times New Roman" w:cs="Times New Roman"/>
          <w:color w:val="333333"/>
          <w:sz w:val="24"/>
          <w:szCs w:val="24"/>
        </w:rPr>
        <w:t xml:space="preserve"> us to “encode” the known process science published (current and future) i</w:t>
      </w:r>
      <w:r w:rsidR="00396710" w:rsidRPr="004323D0">
        <w:rPr>
          <w:rFonts w:ascii="Times New Roman" w:eastAsia="Times New Roman" w:hAnsi="Times New Roman" w:cs="Times New Roman"/>
          <w:color w:val="333333"/>
          <w:sz w:val="24"/>
          <w:szCs w:val="24"/>
        </w:rPr>
        <w:t>n the peer-reviewed literature.  The</w:t>
      </w:r>
      <w:r w:rsidR="00396710">
        <w:rPr>
          <w:rFonts w:ascii="Times New Roman" w:eastAsia="Times New Roman" w:hAnsi="Times New Roman" w:cs="Times New Roman"/>
          <w:sz w:val="24"/>
          <w:szCs w:val="24"/>
        </w:rPr>
        <w:t xml:space="preserve"> encoding of process science is accomplished through the use of Chemical Terms Language and Smart</w:t>
      </w:r>
      <w:r w:rsidR="004D7B5D">
        <w:rPr>
          <w:rFonts w:ascii="Times New Roman" w:eastAsia="Times New Roman" w:hAnsi="Times New Roman" w:cs="Times New Roman"/>
          <w:sz w:val="24"/>
          <w:szCs w:val="24"/>
        </w:rPr>
        <w:t xml:space="preserve"> Reaction Smile string through</w:t>
      </w:r>
      <w:r w:rsidR="00396710">
        <w:rPr>
          <w:rFonts w:ascii="Times New Roman" w:eastAsia="Times New Roman" w:hAnsi="Times New Roman" w:cs="Times New Roman"/>
          <w:sz w:val="24"/>
          <w:szCs w:val="24"/>
        </w:rPr>
        <w:t xml:space="preserve"> cheminformatics applications.  </w:t>
      </w:r>
      <w:r w:rsidRPr="009A6EDD">
        <w:rPr>
          <w:rFonts w:ascii="Times New Roman" w:eastAsia="Times New Roman" w:hAnsi="Times New Roman" w:cs="Times New Roman"/>
          <w:sz w:val="24"/>
          <w:szCs w:val="24"/>
        </w:rPr>
        <w:t xml:space="preserve">The execution of these reaction libraries provides dominant transformation pathways and products for the chemical of interest as a function of environmental conditions.  </w:t>
      </w:r>
    </w:p>
    <w:p w14:paraId="03555E9B" w14:textId="77777777" w:rsidR="009A6EDD" w:rsidRPr="004323D0" w:rsidRDefault="009A6EDD" w:rsidP="004323D0">
      <w:pPr>
        <w:rPr>
          <w:rFonts w:ascii="Times New Roman" w:eastAsia="Times New Roman" w:hAnsi="Times New Roman" w:cs="Times New Roman"/>
          <w:color w:val="333333"/>
          <w:sz w:val="24"/>
          <w:szCs w:val="24"/>
        </w:rPr>
      </w:pPr>
    </w:p>
    <w:p w14:paraId="7D1B108F" w14:textId="3CD2E90A" w:rsidR="000801BA" w:rsidRDefault="008F3583" w:rsidP="00614ED5">
      <w:pPr>
        <w:pStyle w:val="Heading1"/>
      </w:pPr>
      <w:bookmarkStart w:id="2" w:name="_Toc430003458"/>
      <w:r w:rsidRPr="00C62250">
        <w:t>Using the CTS Software</w:t>
      </w:r>
      <w:bookmarkEnd w:id="2"/>
    </w:p>
    <w:p w14:paraId="12573D42" w14:textId="203CBDB3" w:rsidR="00671B20" w:rsidRDefault="00981886" w:rsidP="00C62250">
      <w:pPr>
        <w:pStyle w:val="Heading2"/>
      </w:pPr>
      <w:bookmarkStart w:id="3" w:name="_Toc430003459"/>
      <w:r>
        <w:t xml:space="preserve">Accessing the </w:t>
      </w:r>
      <w:r w:rsidR="00671B20">
        <w:t>CTS</w:t>
      </w:r>
      <w:bookmarkEnd w:id="3"/>
      <w:r w:rsidR="00671B20">
        <w:t xml:space="preserve"> </w:t>
      </w:r>
    </w:p>
    <w:p w14:paraId="4C063B9A" w14:textId="77777777" w:rsidR="00E8065A" w:rsidRDefault="00DD452C" w:rsidP="00981886">
      <w:pPr>
        <w:rPr>
          <w:rFonts w:ascii="Times New Roman" w:eastAsia="Times New Roman" w:hAnsi="Times New Roman" w:cs="Times New Roman"/>
          <w:color w:val="333333"/>
          <w:sz w:val="24"/>
          <w:szCs w:val="24"/>
        </w:rPr>
      </w:pPr>
      <w:r>
        <w:rPr>
          <w:noProof/>
        </w:rPr>
        <w:t>Th</w:t>
      </w:r>
      <w:r w:rsidR="0037478E" w:rsidRPr="004323D0">
        <w:rPr>
          <w:rFonts w:ascii="Times New Roman" w:eastAsia="Times New Roman" w:hAnsi="Times New Roman" w:cs="Times New Roman"/>
          <w:color w:val="333333"/>
          <w:sz w:val="24"/>
          <w:szCs w:val="24"/>
        </w:rPr>
        <w:t xml:space="preserve">e CTS </w:t>
      </w:r>
      <w:r w:rsidR="00E93841" w:rsidRPr="004323D0">
        <w:rPr>
          <w:rFonts w:ascii="Times New Roman" w:eastAsia="Times New Roman" w:hAnsi="Times New Roman" w:cs="Times New Roman"/>
          <w:color w:val="333333"/>
          <w:sz w:val="24"/>
          <w:szCs w:val="24"/>
        </w:rPr>
        <w:t>can be accessed through</w:t>
      </w:r>
      <w:r w:rsidR="0037478E" w:rsidRPr="004323D0">
        <w:rPr>
          <w:rFonts w:ascii="Times New Roman" w:eastAsia="Times New Roman" w:hAnsi="Times New Roman" w:cs="Times New Roman"/>
          <w:color w:val="333333"/>
          <w:sz w:val="24"/>
          <w:szCs w:val="24"/>
        </w:rPr>
        <w:t xml:space="preserve"> </w:t>
      </w:r>
      <w:hyperlink r:id="rId8" w:history="1">
        <w:r w:rsidR="0037478E" w:rsidRPr="004323D0">
          <w:rPr>
            <w:rFonts w:ascii="Times New Roman" w:eastAsia="Times New Roman" w:hAnsi="Times New Roman" w:cs="Times New Roman"/>
            <w:color w:val="333333"/>
            <w:sz w:val="24"/>
            <w:szCs w:val="24"/>
          </w:rPr>
          <w:t>http://134.67.114.1/cts/</w:t>
        </w:r>
      </w:hyperlink>
      <w:r w:rsidR="0037478E" w:rsidRPr="004323D0">
        <w:rPr>
          <w:rFonts w:ascii="Times New Roman" w:eastAsia="Times New Roman" w:hAnsi="Times New Roman" w:cs="Times New Roman"/>
          <w:color w:val="333333"/>
          <w:sz w:val="24"/>
          <w:szCs w:val="24"/>
        </w:rPr>
        <w:t xml:space="preserve">.  </w:t>
      </w:r>
      <w:r w:rsidR="004D7B5D">
        <w:rPr>
          <w:rFonts w:ascii="Times New Roman" w:eastAsia="Times New Roman" w:hAnsi="Times New Roman" w:cs="Times New Roman"/>
          <w:color w:val="333333"/>
          <w:sz w:val="24"/>
          <w:szCs w:val="24"/>
        </w:rPr>
        <w:t>Currently only EPA intranet</w:t>
      </w:r>
      <w:r w:rsidR="00B07D83">
        <w:rPr>
          <w:rFonts w:ascii="Times New Roman" w:eastAsia="Times New Roman" w:hAnsi="Times New Roman" w:cs="Times New Roman"/>
          <w:color w:val="333333"/>
          <w:sz w:val="24"/>
          <w:szCs w:val="24"/>
        </w:rPr>
        <w:t xml:space="preserve"> users have</w:t>
      </w:r>
      <w:r w:rsidR="00C75E41">
        <w:rPr>
          <w:rFonts w:ascii="Times New Roman" w:eastAsia="Times New Roman" w:hAnsi="Times New Roman" w:cs="Times New Roman"/>
          <w:color w:val="333333"/>
          <w:sz w:val="24"/>
          <w:szCs w:val="24"/>
        </w:rPr>
        <w:t xml:space="preserve"> access to the CTS.  </w:t>
      </w:r>
      <w:r w:rsidR="0037478E" w:rsidRPr="004323D0">
        <w:rPr>
          <w:rFonts w:ascii="Times New Roman" w:eastAsia="Times New Roman" w:hAnsi="Times New Roman" w:cs="Times New Roman"/>
          <w:color w:val="333333"/>
          <w:sz w:val="24"/>
          <w:szCs w:val="24"/>
        </w:rPr>
        <w:t xml:space="preserve">The home page provides </w:t>
      </w:r>
      <w:r w:rsidR="000F0A9C" w:rsidRPr="004323D0">
        <w:rPr>
          <w:rFonts w:ascii="Times New Roman" w:eastAsia="Times New Roman" w:hAnsi="Times New Roman" w:cs="Times New Roman"/>
          <w:color w:val="333333"/>
          <w:sz w:val="24"/>
          <w:szCs w:val="24"/>
        </w:rPr>
        <w:t xml:space="preserve">access to the CTS through the selection of one of three CTS workflows and </w:t>
      </w:r>
      <w:r w:rsidR="0037478E" w:rsidRPr="004323D0">
        <w:rPr>
          <w:rFonts w:ascii="Times New Roman" w:eastAsia="Times New Roman" w:hAnsi="Times New Roman" w:cs="Times New Roman"/>
          <w:color w:val="333333"/>
          <w:sz w:val="24"/>
          <w:szCs w:val="24"/>
        </w:rPr>
        <w:t xml:space="preserve">general information concerning the </w:t>
      </w:r>
      <w:r w:rsidR="00E93841" w:rsidRPr="004323D0">
        <w:rPr>
          <w:rFonts w:ascii="Times New Roman" w:eastAsia="Times New Roman" w:hAnsi="Times New Roman" w:cs="Times New Roman"/>
          <w:color w:val="333333"/>
          <w:sz w:val="24"/>
          <w:szCs w:val="24"/>
        </w:rPr>
        <w:t xml:space="preserve">major components of the CTS </w:t>
      </w:r>
      <w:r w:rsidR="005211B4">
        <w:rPr>
          <w:rFonts w:ascii="Times New Roman" w:eastAsia="Times New Roman" w:hAnsi="Times New Roman" w:cs="Times New Roman"/>
          <w:color w:val="333333"/>
          <w:sz w:val="24"/>
          <w:szCs w:val="24"/>
        </w:rPr>
        <w:t xml:space="preserve">and </w:t>
      </w:r>
      <w:r w:rsidR="004D7B5D">
        <w:rPr>
          <w:rFonts w:ascii="Times New Roman" w:eastAsia="Times New Roman" w:hAnsi="Times New Roman" w:cs="Times New Roman"/>
          <w:color w:val="333333"/>
          <w:sz w:val="24"/>
          <w:szCs w:val="24"/>
        </w:rPr>
        <w:t>the physicochemical calculators</w:t>
      </w:r>
      <w:r w:rsidR="00BE3267">
        <w:rPr>
          <w:rFonts w:ascii="Times New Roman" w:eastAsia="Times New Roman" w:hAnsi="Times New Roman" w:cs="Times New Roman"/>
          <w:color w:val="333333"/>
          <w:sz w:val="24"/>
          <w:szCs w:val="24"/>
        </w:rPr>
        <w:t>.</w:t>
      </w:r>
      <w:r w:rsidR="00E93841" w:rsidRPr="004323D0">
        <w:rPr>
          <w:rFonts w:ascii="Times New Roman" w:eastAsia="Times New Roman" w:hAnsi="Times New Roman" w:cs="Times New Roman"/>
          <w:color w:val="333333"/>
          <w:sz w:val="24"/>
          <w:szCs w:val="24"/>
        </w:rPr>
        <w:t xml:space="preserve">  Links to the </w:t>
      </w:r>
      <w:r w:rsidR="005211B4">
        <w:rPr>
          <w:rFonts w:ascii="Times New Roman" w:eastAsia="Times New Roman" w:hAnsi="Times New Roman" w:cs="Times New Roman"/>
          <w:color w:val="333333"/>
          <w:sz w:val="24"/>
          <w:szCs w:val="24"/>
        </w:rPr>
        <w:t>process science</w:t>
      </w:r>
      <w:r w:rsidR="00E93841" w:rsidRPr="004323D0">
        <w:rPr>
          <w:rFonts w:ascii="Times New Roman" w:eastAsia="Times New Roman" w:hAnsi="Times New Roman" w:cs="Times New Roman"/>
          <w:color w:val="333333"/>
          <w:sz w:val="24"/>
          <w:szCs w:val="24"/>
        </w:rPr>
        <w:t xml:space="preserve"> supporting the currently available reaction </w:t>
      </w:r>
      <w:r w:rsidR="005211B4">
        <w:rPr>
          <w:rFonts w:ascii="Times New Roman" w:eastAsia="Times New Roman" w:hAnsi="Times New Roman" w:cs="Times New Roman"/>
          <w:color w:val="333333"/>
          <w:sz w:val="24"/>
          <w:szCs w:val="24"/>
        </w:rPr>
        <w:t>libraries</w:t>
      </w:r>
      <w:r w:rsidR="00E93841" w:rsidRPr="004323D0">
        <w:rPr>
          <w:rFonts w:ascii="Times New Roman" w:eastAsia="Times New Roman" w:hAnsi="Times New Roman" w:cs="Times New Roman"/>
          <w:color w:val="333333"/>
          <w:sz w:val="24"/>
          <w:szCs w:val="24"/>
        </w:rPr>
        <w:t xml:space="preserve"> are also available</w:t>
      </w:r>
      <w:r w:rsidR="005211B4">
        <w:rPr>
          <w:rFonts w:ascii="Times New Roman" w:eastAsia="Times New Roman" w:hAnsi="Times New Roman" w:cs="Times New Roman"/>
          <w:color w:val="333333"/>
          <w:sz w:val="24"/>
          <w:szCs w:val="24"/>
        </w:rPr>
        <w:t>.</w:t>
      </w:r>
      <w:r w:rsidR="000F0A9C" w:rsidRPr="004323D0">
        <w:rPr>
          <w:rFonts w:ascii="Times New Roman" w:eastAsia="Times New Roman" w:hAnsi="Times New Roman" w:cs="Times New Roman"/>
          <w:color w:val="333333"/>
          <w:sz w:val="24"/>
          <w:szCs w:val="24"/>
        </w:rPr>
        <w:t xml:space="preserve"> </w:t>
      </w:r>
    </w:p>
    <w:p w14:paraId="1D0A0EFC" w14:textId="736DB14A" w:rsidR="00E8065A" w:rsidRDefault="00E8065A" w:rsidP="00981886">
      <w:pPr>
        <w:rPr>
          <w:rFonts w:ascii="Times New Roman" w:eastAsia="Times New Roman" w:hAnsi="Times New Roman" w:cs="Times New Roman"/>
          <w:color w:val="333333"/>
          <w:sz w:val="24"/>
          <w:szCs w:val="24"/>
        </w:rPr>
      </w:pPr>
      <w:r>
        <w:rPr>
          <w:noProof/>
        </w:rPr>
        <w:drawing>
          <wp:anchor distT="0" distB="0" distL="114300" distR="114300" simplePos="0" relativeHeight="251696640" behindDoc="0" locked="0" layoutInCell="1" allowOverlap="1" wp14:anchorId="1A0259F5" wp14:editId="1253E824">
            <wp:simplePos x="0" y="0"/>
            <wp:positionH relativeFrom="column">
              <wp:posOffset>594360</wp:posOffset>
            </wp:positionH>
            <wp:positionV relativeFrom="paragraph">
              <wp:posOffset>3408</wp:posOffset>
            </wp:positionV>
            <wp:extent cx="4663147" cy="3177540"/>
            <wp:effectExtent l="0" t="0" r="4445" b="381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21122"/>
                    <a:stretch/>
                  </pic:blipFill>
                  <pic:spPr bwMode="auto">
                    <a:xfrm>
                      <a:off x="0" y="0"/>
                      <a:ext cx="4663147" cy="3177540"/>
                    </a:xfrm>
                    <a:prstGeom prst="rect">
                      <a:avLst/>
                    </a:prstGeom>
                    <a:ln>
                      <a:noFill/>
                    </a:ln>
                    <a:extLst>
                      <a:ext uri="{53640926-AAD7-44D8-BBD7-CCE9431645EC}">
                        <a14:shadowObscured xmlns:a14="http://schemas.microsoft.com/office/drawing/2010/main"/>
                      </a:ext>
                    </a:extLst>
                  </pic:spPr>
                </pic:pic>
              </a:graphicData>
            </a:graphic>
          </wp:anchor>
        </w:drawing>
      </w:r>
    </w:p>
    <w:p w14:paraId="25EDA41A" w14:textId="68C4AC80" w:rsidR="00E8065A" w:rsidRDefault="00E8065A" w:rsidP="00981886">
      <w:pPr>
        <w:rPr>
          <w:rFonts w:ascii="Times New Roman" w:eastAsia="Times New Roman" w:hAnsi="Times New Roman" w:cs="Times New Roman"/>
          <w:color w:val="333333"/>
          <w:sz w:val="24"/>
          <w:szCs w:val="24"/>
        </w:rPr>
      </w:pPr>
    </w:p>
    <w:p w14:paraId="28BD4905" w14:textId="3DFFFFA7" w:rsidR="00E8065A" w:rsidRDefault="00E8065A" w:rsidP="00981886">
      <w:pPr>
        <w:rPr>
          <w:rFonts w:ascii="Times New Roman" w:eastAsia="Times New Roman" w:hAnsi="Times New Roman" w:cs="Times New Roman"/>
          <w:color w:val="333333"/>
          <w:sz w:val="24"/>
          <w:szCs w:val="24"/>
        </w:rPr>
      </w:pPr>
    </w:p>
    <w:p w14:paraId="70FD8340" w14:textId="02289FED" w:rsidR="00BE3267" w:rsidRDefault="00BE3267" w:rsidP="00981886">
      <w:pPr>
        <w:rPr>
          <w:rFonts w:ascii="Times New Roman" w:eastAsia="Times New Roman" w:hAnsi="Times New Roman" w:cs="Times New Roman"/>
          <w:color w:val="333333"/>
          <w:sz w:val="24"/>
          <w:szCs w:val="24"/>
        </w:rPr>
      </w:pPr>
    </w:p>
    <w:p w14:paraId="48A11F2B" w14:textId="26BB5BA3" w:rsidR="00BE3267" w:rsidRDefault="00BE3267" w:rsidP="00981886">
      <w:pPr>
        <w:rPr>
          <w:rFonts w:ascii="Times New Roman" w:eastAsia="Times New Roman" w:hAnsi="Times New Roman" w:cs="Times New Roman"/>
          <w:color w:val="333333"/>
          <w:sz w:val="24"/>
          <w:szCs w:val="24"/>
        </w:rPr>
      </w:pPr>
    </w:p>
    <w:p w14:paraId="68358445" w14:textId="10900870" w:rsidR="00BE3267" w:rsidRDefault="00BE3267" w:rsidP="00981886">
      <w:pPr>
        <w:rPr>
          <w:rFonts w:ascii="Times New Roman" w:eastAsia="Times New Roman" w:hAnsi="Times New Roman" w:cs="Times New Roman"/>
          <w:color w:val="333333"/>
          <w:sz w:val="24"/>
          <w:szCs w:val="24"/>
        </w:rPr>
      </w:pPr>
    </w:p>
    <w:p w14:paraId="68202820" w14:textId="46F4C541" w:rsidR="00BE3267" w:rsidRDefault="00BE3267" w:rsidP="00981886">
      <w:pPr>
        <w:rPr>
          <w:rFonts w:ascii="Times New Roman" w:eastAsia="Times New Roman" w:hAnsi="Times New Roman" w:cs="Times New Roman"/>
          <w:color w:val="333333"/>
          <w:sz w:val="24"/>
          <w:szCs w:val="24"/>
        </w:rPr>
      </w:pPr>
    </w:p>
    <w:p w14:paraId="34B04465" w14:textId="790576DF" w:rsidR="00BE3267" w:rsidRDefault="00BE3267" w:rsidP="00981886">
      <w:pPr>
        <w:rPr>
          <w:rFonts w:ascii="Times New Roman" w:eastAsia="Times New Roman" w:hAnsi="Times New Roman" w:cs="Times New Roman"/>
          <w:color w:val="333333"/>
          <w:sz w:val="24"/>
          <w:szCs w:val="24"/>
        </w:rPr>
      </w:pPr>
    </w:p>
    <w:p w14:paraId="693C9854" w14:textId="187BCAB3" w:rsidR="00BE3267" w:rsidRDefault="00BE3267" w:rsidP="00981886">
      <w:pPr>
        <w:rPr>
          <w:rFonts w:ascii="Times New Roman" w:eastAsia="Times New Roman" w:hAnsi="Times New Roman" w:cs="Times New Roman"/>
          <w:color w:val="333333"/>
          <w:sz w:val="24"/>
          <w:szCs w:val="24"/>
        </w:rPr>
      </w:pPr>
    </w:p>
    <w:p w14:paraId="54ACACD9" w14:textId="5A81495F" w:rsidR="00BE3267" w:rsidRDefault="00BE3267" w:rsidP="00981886">
      <w:pPr>
        <w:rPr>
          <w:rFonts w:ascii="Times New Roman" w:eastAsia="Times New Roman" w:hAnsi="Times New Roman" w:cs="Times New Roman"/>
          <w:color w:val="333333"/>
          <w:sz w:val="24"/>
          <w:szCs w:val="24"/>
        </w:rPr>
      </w:pPr>
    </w:p>
    <w:p w14:paraId="60EE6413" w14:textId="77777777" w:rsidR="007016C5" w:rsidRDefault="007016C5" w:rsidP="00981886">
      <w:pPr>
        <w:rPr>
          <w:rFonts w:ascii="Times New Roman" w:eastAsia="Times New Roman" w:hAnsi="Times New Roman" w:cs="Times New Roman"/>
          <w:color w:val="333333"/>
          <w:sz w:val="24"/>
          <w:szCs w:val="24"/>
        </w:rPr>
      </w:pPr>
    </w:p>
    <w:p w14:paraId="34822A42" w14:textId="77777777" w:rsidR="007016C5" w:rsidRDefault="007016C5" w:rsidP="00981886">
      <w:pPr>
        <w:rPr>
          <w:rFonts w:ascii="Times New Roman" w:eastAsia="Times New Roman" w:hAnsi="Times New Roman" w:cs="Times New Roman"/>
          <w:color w:val="333333"/>
          <w:sz w:val="24"/>
          <w:szCs w:val="24"/>
        </w:rPr>
      </w:pPr>
    </w:p>
    <w:p w14:paraId="009BFB66" w14:textId="77777777" w:rsidR="007016C5" w:rsidRDefault="007016C5" w:rsidP="00981886">
      <w:pPr>
        <w:rPr>
          <w:rFonts w:ascii="Times New Roman" w:eastAsia="Times New Roman" w:hAnsi="Times New Roman" w:cs="Times New Roman"/>
          <w:color w:val="333333"/>
          <w:sz w:val="24"/>
          <w:szCs w:val="24"/>
        </w:rPr>
      </w:pPr>
    </w:p>
    <w:p w14:paraId="7B082E39" w14:textId="77777777" w:rsidR="007016C5" w:rsidRDefault="007016C5" w:rsidP="00981886">
      <w:pPr>
        <w:rPr>
          <w:rFonts w:ascii="Times New Roman" w:eastAsia="Times New Roman" w:hAnsi="Times New Roman" w:cs="Times New Roman"/>
          <w:color w:val="333333"/>
          <w:sz w:val="24"/>
          <w:szCs w:val="24"/>
        </w:rPr>
      </w:pPr>
    </w:p>
    <w:p w14:paraId="7F6FF4F8" w14:textId="3D65BAC6" w:rsidR="00BE3267" w:rsidRDefault="00816497" w:rsidP="00981886">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lastRenderedPageBreak/>
        <w:t>For example, clicking on the Abiotic Reduction tab provides the following screen.</w:t>
      </w:r>
    </w:p>
    <w:p w14:paraId="0515BCC4" w14:textId="02BB129A" w:rsidR="00BE3267" w:rsidRDefault="009E083F" w:rsidP="00981886">
      <w:pPr>
        <w:rPr>
          <w:rFonts w:ascii="Times New Roman" w:eastAsia="Times New Roman" w:hAnsi="Times New Roman" w:cs="Times New Roman"/>
          <w:color w:val="333333"/>
          <w:sz w:val="24"/>
          <w:szCs w:val="24"/>
        </w:rPr>
      </w:pPr>
      <w:r>
        <w:rPr>
          <w:noProof/>
        </w:rPr>
        <w:drawing>
          <wp:anchor distT="0" distB="0" distL="114300" distR="114300" simplePos="0" relativeHeight="251645440" behindDoc="0" locked="0" layoutInCell="1" allowOverlap="1" wp14:anchorId="6A3DA7A7" wp14:editId="4CF01565">
            <wp:simplePos x="0" y="0"/>
            <wp:positionH relativeFrom="column">
              <wp:posOffset>1310640</wp:posOffset>
            </wp:positionH>
            <wp:positionV relativeFrom="paragraph">
              <wp:posOffset>107950</wp:posOffset>
            </wp:positionV>
            <wp:extent cx="2933700" cy="2853425"/>
            <wp:effectExtent l="38100" t="38100" r="38100" b="4254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61243" t="24543" r="13525" b="14102"/>
                    <a:stretch/>
                  </pic:blipFill>
                  <pic:spPr bwMode="auto">
                    <a:xfrm>
                      <a:off x="0" y="0"/>
                      <a:ext cx="2933700" cy="2853425"/>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7699F" w14:textId="07761DA4" w:rsidR="00BE3267" w:rsidRPr="004323D0" w:rsidRDefault="00BE3267" w:rsidP="00981886">
      <w:pPr>
        <w:rPr>
          <w:rFonts w:ascii="Times New Roman" w:eastAsia="Times New Roman" w:hAnsi="Times New Roman" w:cs="Times New Roman"/>
          <w:color w:val="333333"/>
          <w:sz w:val="24"/>
          <w:szCs w:val="24"/>
        </w:rPr>
      </w:pPr>
    </w:p>
    <w:p w14:paraId="4B6AB4A7" w14:textId="343368E1" w:rsidR="00400E18" w:rsidRDefault="00400E18" w:rsidP="00400E18"/>
    <w:p w14:paraId="0B49B187" w14:textId="169907DD" w:rsidR="00136B0F" w:rsidRDefault="00136B0F" w:rsidP="007A2591"/>
    <w:p w14:paraId="252C4556" w14:textId="002CFDA8" w:rsidR="00136B0F" w:rsidRDefault="00136B0F" w:rsidP="007A2591"/>
    <w:p w14:paraId="2E6CBE0C" w14:textId="77777777" w:rsidR="00136B0F" w:rsidRDefault="00136B0F" w:rsidP="007A2591"/>
    <w:p w14:paraId="1CC3A8FB" w14:textId="77777777" w:rsidR="00136B0F" w:rsidRDefault="00136B0F" w:rsidP="007A2591"/>
    <w:p w14:paraId="193657C3" w14:textId="77777777" w:rsidR="00136B0F" w:rsidRDefault="00136B0F" w:rsidP="007A2591"/>
    <w:p w14:paraId="08BEF7E2" w14:textId="77777777" w:rsidR="00136B0F" w:rsidRDefault="00136B0F" w:rsidP="007A2591"/>
    <w:p w14:paraId="47D9565B" w14:textId="77777777" w:rsidR="009E083F" w:rsidRDefault="009E083F" w:rsidP="007A2591"/>
    <w:p w14:paraId="6705E714" w14:textId="7F4C2064" w:rsidR="00341254" w:rsidRDefault="00816497" w:rsidP="00341254">
      <w:r>
        <w:rPr>
          <w:rFonts w:ascii="Times New Roman" w:eastAsia="Times New Roman" w:hAnsi="Times New Roman" w:cs="Times New Roman"/>
          <w:sz w:val="24"/>
          <w:szCs w:val="24"/>
        </w:rPr>
        <w:t>Selection of</w:t>
      </w:r>
      <w:r w:rsidR="00341254" w:rsidRPr="00AC7321">
        <w:rPr>
          <w:rFonts w:ascii="Times New Roman" w:eastAsia="Times New Roman" w:hAnsi="Times New Roman" w:cs="Times New Roman"/>
          <w:sz w:val="24"/>
          <w:szCs w:val="24"/>
        </w:rPr>
        <w:t xml:space="preserve"> one of the transformation pathways provides the reaction scheme, and documented examples with references.  This example illustrates the information supporting the transformation pathway for Aromatic Azo Reduction.</w:t>
      </w:r>
    </w:p>
    <w:p w14:paraId="687ECEF8" w14:textId="1C3E5099" w:rsidR="00341254" w:rsidRDefault="00341254" w:rsidP="008F3583">
      <w:pPr>
        <w:autoSpaceDE w:val="0"/>
        <w:autoSpaceDN w:val="0"/>
        <w:adjustRightInd w:val="0"/>
        <w:spacing w:after="0" w:line="240" w:lineRule="auto"/>
        <w:rPr>
          <w:rFonts w:ascii="Arial" w:hAnsi="Arial" w:cs="Arial"/>
          <w:sz w:val="18"/>
          <w:szCs w:val="18"/>
        </w:rPr>
      </w:pPr>
    </w:p>
    <w:p w14:paraId="63D6F5BB" w14:textId="4EDC02F6" w:rsidR="00341254" w:rsidRDefault="00341254" w:rsidP="008F3583">
      <w:pPr>
        <w:autoSpaceDE w:val="0"/>
        <w:autoSpaceDN w:val="0"/>
        <w:adjustRightInd w:val="0"/>
        <w:spacing w:after="0" w:line="240" w:lineRule="auto"/>
        <w:rPr>
          <w:rFonts w:ascii="Arial" w:hAnsi="Arial" w:cs="Arial"/>
          <w:sz w:val="18"/>
          <w:szCs w:val="18"/>
        </w:rPr>
      </w:pPr>
    </w:p>
    <w:p w14:paraId="489DE784" w14:textId="2148D56A" w:rsidR="00341254" w:rsidRDefault="009E083F" w:rsidP="008F3583">
      <w:pPr>
        <w:autoSpaceDE w:val="0"/>
        <w:autoSpaceDN w:val="0"/>
        <w:adjustRightInd w:val="0"/>
        <w:spacing w:after="0" w:line="240" w:lineRule="auto"/>
        <w:rPr>
          <w:rFonts w:ascii="Arial" w:hAnsi="Arial" w:cs="Arial"/>
          <w:sz w:val="18"/>
          <w:szCs w:val="18"/>
        </w:rPr>
      </w:pPr>
      <w:r w:rsidRPr="00AC7321">
        <w:rPr>
          <w:rFonts w:ascii="Times New Roman" w:eastAsia="Times New Roman" w:hAnsi="Times New Roman" w:cs="Times New Roman"/>
          <w:noProof/>
          <w:sz w:val="24"/>
          <w:szCs w:val="24"/>
        </w:rPr>
        <w:drawing>
          <wp:anchor distT="0" distB="0" distL="114300" distR="114300" simplePos="0" relativeHeight="251646464" behindDoc="0" locked="0" layoutInCell="1" allowOverlap="1" wp14:anchorId="207C58E4" wp14:editId="3171A5B3">
            <wp:simplePos x="0" y="0"/>
            <wp:positionH relativeFrom="column">
              <wp:posOffset>400473</wp:posOffset>
            </wp:positionH>
            <wp:positionV relativeFrom="paragraph">
              <wp:posOffset>42545</wp:posOffset>
            </wp:positionV>
            <wp:extent cx="2461079" cy="2582545"/>
            <wp:effectExtent l="38100" t="38100" r="34925" b="4635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61608" t="25329" r="13836" b="10257"/>
                    <a:stretch/>
                  </pic:blipFill>
                  <pic:spPr bwMode="auto">
                    <a:xfrm>
                      <a:off x="0" y="0"/>
                      <a:ext cx="2461079" cy="2582545"/>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C791F6" w14:textId="7259B975" w:rsidR="00341254" w:rsidRDefault="00341254" w:rsidP="008F3583">
      <w:pPr>
        <w:autoSpaceDE w:val="0"/>
        <w:autoSpaceDN w:val="0"/>
        <w:adjustRightInd w:val="0"/>
        <w:spacing w:after="0" w:line="240" w:lineRule="auto"/>
        <w:rPr>
          <w:rFonts w:ascii="Arial" w:hAnsi="Arial" w:cs="Arial"/>
          <w:sz w:val="18"/>
          <w:szCs w:val="18"/>
        </w:rPr>
      </w:pPr>
    </w:p>
    <w:p w14:paraId="3F37707F" w14:textId="79CAB09E" w:rsidR="00341254" w:rsidRDefault="00341254" w:rsidP="008F3583">
      <w:pPr>
        <w:autoSpaceDE w:val="0"/>
        <w:autoSpaceDN w:val="0"/>
        <w:adjustRightInd w:val="0"/>
        <w:spacing w:after="0" w:line="240" w:lineRule="auto"/>
        <w:rPr>
          <w:rFonts w:ascii="Arial" w:hAnsi="Arial" w:cs="Arial"/>
          <w:sz w:val="18"/>
          <w:szCs w:val="18"/>
        </w:rPr>
      </w:pPr>
    </w:p>
    <w:p w14:paraId="4CE381CA" w14:textId="6FE68F49" w:rsidR="00341254" w:rsidRDefault="009E083F" w:rsidP="008F3583">
      <w:pPr>
        <w:autoSpaceDE w:val="0"/>
        <w:autoSpaceDN w:val="0"/>
        <w:adjustRightInd w:val="0"/>
        <w:spacing w:after="0" w:line="240" w:lineRule="auto"/>
        <w:rPr>
          <w:rFonts w:ascii="Arial" w:hAnsi="Arial" w:cs="Arial"/>
          <w:sz w:val="18"/>
          <w:szCs w:val="18"/>
        </w:rPr>
      </w:pPr>
      <w:r>
        <w:rPr>
          <w:noProof/>
        </w:rPr>
        <w:drawing>
          <wp:anchor distT="0" distB="0" distL="114300" distR="114300" simplePos="0" relativeHeight="251647488" behindDoc="0" locked="0" layoutInCell="1" allowOverlap="1" wp14:anchorId="67CE92F2" wp14:editId="6FEE8DFB">
            <wp:simplePos x="0" y="0"/>
            <wp:positionH relativeFrom="column">
              <wp:posOffset>3003338</wp:posOffset>
            </wp:positionH>
            <wp:positionV relativeFrom="paragraph">
              <wp:posOffset>8466</wp:posOffset>
            </wp:positionV>
            <wp:extent cx="2814485" cy="1812290"/>
            <wp:effectExtent l="38100" t="38100" r="43180" b="3556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1410" t="31090" r="12308" b="26602"/>
                    <a:stretch/>
                  </pic:blipFill>
                  <pic:spPr bwMode="auto">
                    <a:xfrm>
                      <a:off x="0" y="0"/>
                      <a:ext cx="2814485" cy="1812290"/>
                    </a:xfrm>
                    <a:prstGeom prst="rect">
                      <a:avLst/>
                    </a:prstGeom>
                    <a:noFill/>
                    <a:ln w="28575">
                      <a:solidFill>
                        <a:schemeClr val="accent1"/>
                      </a:solidFill>
                      <a:miter lim="800000"/>
                      <a:headEnd/>
                      <a:tailEn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F7116D" w14:textId="7E4CC8CD" w:rsidR="00341254" w:rsidRDefault="00341254" w:rsidP="008F3583">
      <w:pPr>
        <w:autoSpaceDE w:val="0"/>
        <w:autoSpaceDN w:val="0"/>
        <w:adjustRightInd w:val="0"/>
        <w:spacing w:after="0" w:line="240" w:lineRule="auto"/>
        <w:rPr>
          <w:rFonts w:ascii="Arial" w:hAnsi="Arial" w:cs="Arial"/>
          <w:sz w:val="18"/>
          <w:szCs w:val="18"/>
        </w:rPr>
      </w:pPr>
    </w:p>
    <w:p w14:paraId="776463C7" w14:textId="430A82DE" w:rsidR="00341254" w:rsidRDefault="00341254" w:rsidP="008F3583">
      <w:pPr>
        <w:autoSpaceDE w:val="0"/>
        <w:autoSpaceDN w:val="0"/>
        <w:adjustRightInd w:val="0"/>
        <w:spacing w:after="0" w:line="240" w:lineRule="auto"/>
        <w:rPr>
          <w:rFonts w:ascii="Arial" w:hAnsi="Arial" w:cs="Arial"/>
          <w:sz w:val="18"/>
          <w:szCs w:val="18"/>
        </w:rPr>
      </w:pPr>
    </w:p>
    <w:p w14:paraId="6154B9AF" w14:textId="35ADDE01" w:rsidR="00341254" w:rsidRDefault="00341254" w:rsidP="008F3583">
      <w:pPr>
        <w:autoSpaceDE w:val="0"/>
        <w:autoSpaceDN w:val="0"/>
        <w:adjustRightInd w:val="0"/>
        <w:spacing w:after="0" w:line="240" w:lineRule="auto"/>
        <w:rPr>
          <w:rFonts w:ascii="Arial" w:hAnsi="Arial" w:cs="Arial"/>
          <w:sz w:val="18"/>
          <w:szCs w:val="18"/>
        </w:rPr>
      </w:pPr>
    </w:p>
    <w:p w14:paraId="0A645A1A" w14:textId="308DB2B8" w:rsidR="00341254" w:rsidRDefault="00341254" w:rsidP="008F3583">
      <w:pPr>
        <w:autoSpaceDE w:val="0"/>
        <w:autoSpaceDN w:val="0"/>
        <w:adjustRightInd w:val="0"/>
        <w:spacing w:after="0" w:line="240" w:lineRule="auto"/>
        <w:rPr>
          <w:rFonts w:ascii="Arial" w:hAnsi="Arial" w:cs="Arial"/>
          <w:sz w:val="18"/>
          <w:szCs w:val="18"/>
        </w:rPr>
      </w:pPr>
    </w:p>
    <w:p w14:paraId="46E13DA9" w14:textId="17E190B9" w:rsidR="00341254" w:rsidRDefault="00341254" w:rsidP="008F3583">
      <w:pPr>
        <w:autoSpaceDE w:val="0"/>
        <w:autoSpaceDN w:val="0"/>
        <w:adjustRightInd w:val="0"/>
        <w:spacing w:after="0" w:line="240" w:lineRule="auto"/>
        <w:rPr>
          <w:rFonts w:ascii="Arial" w:hAnsi="Arial" w:cs="Arial"/>
          <w:sz w:val="18"/>
          <w:szCs w:val="18"/>
        </w:rPr>
      </w:pPr>
    </w:p>
    <w:p w14:paraId="4A07484C" w14:textId="2FB07738" w:rsidR="00341254" w:rsidRDefault="00341254" w:rsidP="008F3583">
      <w:pPr>
        <w:autoSpaceDE w:val="0"/>
        <w:autoSpaceDN w:val="0"/>
        <w:adjustRightInd w:val="0"/>
        <w:spacing w:after="0" w:line="240" w:lineRule="auto"/>
        <w:rPr>
          <w:rFonts w:ascii="Arial" w:hAnsi="Arial" w:cs="Arial"/>
          <w:sz w:val="18"/>
          <w:szCs w:val="18"/>
        </w:rPr>
      </w:pPr>
    </w:p>
    <w:p w14:paraId="146D6587" w14:textId="77777777" w:rsidR="00341254" w:rsidRDefault="00341254" w:rsidP="008F3583">
      <w:pPr>
        <w:autoSpaceDE w:val="0"/>
        <w:autoSpaceDN w:val="0"/>
        <w:adjustRightInd w:val="0"/>
        <w:spacing w:after="0" w:line="240" w:lineRule="auto"/>
        <w:rPr>
          <w:rFonts w:ascii="Arial" w:hAnsi="Arial" w:cs="Arial"/>
          <w:sz w:val="18"/>
          <w:szCs w:val="18"/>
        </w:rPr>
      </w:pPr>
    </w:p>
    <w:p w14:paraId="43DC9E52" w14:textId="77777777" w:rsidR="00341254" w:rsidRDefault="00341254" w:rsidP="008F3583">
      <w:pPr>
        <w:autoSpaceDE w:val="0"/>
        <w:autoSpaceDN w:val="0"/>
        <w:adjustRightInd w:val="0"/>
        <w:spacing w:after="0" w:line="240" w:lineRule="auto"/>
        <w:rPr>
          <w:rFonts w:ascii="Arial" w:hAnsi="Arial" w:cs="Arial"/>
          <w:sz w:val="18"/>
          <w:szCs w:val="18"/>
        </w:rPr>
      </w:pPr>
    </w:p>
    <w:p w14:paraId="01B28510" w14:textId="77777777" w:rsidR="00341254" w:rsidRDefault="00341254" w:rsidP="008F3583">
      <w:pPr>
        <w:autoSpaceDE w:val="0"/>
        <w:autoSpaceDN w:val="0"/>
        <w:adjustRightInd w:val="0"/>
        <w:spacing w:after="0" w:line="240" w:lineRule="auto"/>
        <w:rPr>
          <w:rFonts w:ascii="Arial" w:hAnsi="Arial" w:cs="Arial"/>
          <w:sz w:val="18"/>
          <w:szCs w:val="18"/>
        </w:rPr>
      </w:pPr>
    </w:p>
    <w:p w14:paraId="38A75F0D" w14:textId="77777777" w:rsidR="00341254" w:rsidRDefault="00341254" w:rsidP="008F3583">
      <w:pPr>
        <w:autoSpaceDE w:val="0"/>
        <w:autoSpaceDN w:val="0"/>
        <w:adjustRightInd w:val="0"/>
        <w:spacing w:after="0" w:line="240" w:lineRule="auto"/>
        <w:rPr>
          <w:rFonts w:ascii="Arial" w:hAnsi="Arial" w:cs="Arial"/>
          <w:sz w:val="18"/>
          <w:szCs w:val="18"/>
        </w:rPr>
      </w:pPr>
    </w:p>
    <w:p w14:paraId="07F63DF6" w14:textId="77777777" w:rsidR="00341254" w:rsidRDefault="00341254" w:rsidP="008F3583">
      <w:pPr>
        <w:autoSpaceDE w:val="0"/>
        <w:autoSpaceDN w:val="0"/>
        <w:adjustRightInd w:val="0"/>
        <w:spacing w:after="0" w:line="240" w:lineRule="auto"/>
        <w:rPr>
          <w:rFonts w:ascii="Arial" w:hAnsi="Arial" w:cs="Arial"/>
          <w:sz w:val="18"/>
          <w:szCs w:val="18"/>
        </w:rPr>
      </w:pPr>
    </w:p>
    <w:p w14:paraId="0CB3AE62" w14:textId="77777777" w:rsidR="00341254" w:rsidRDefault="00341254" w:rsidP="008F3583">
      <w:pPr>
        <w:autoSpaceDE w:val="0"/>
        <w:autoSpaceDN w:val="0"/>
        <w:adjustRightInd w:val="0"/>
        <w:spacing w:after="0" w:line="240" w:lineRule="auto"/>
        <w:rPr>
          <w:rFonts w:ascii="Arial" w:hAnsi="Arial" w:cs="Arial"/>
          <w:sz w:val="18"/>
          <w:szCs w:val="18"/>
        </w:rPr>
      </w:pPr>
    </w:p>
    <w:p w14:paraId="643598ED" w14:textId="77777777" w:rsidR="00341254" w:rsidRDefault="00341254" w:rsidP="008F3583">
      <w:pPr>
        <w:autoSpaceDE w:val="0"/>
        <w:autoSpaceDN w:val="0"/>
        <w:adjustRightInd w:val="0"/>
        <w:spacing w:after="0" w:line="240" w:lineRule="auto"/>
        <w:rPr>
          <w:rFonts w:ascii="Arial" w:hAnsi="Arial" w:cs="Arial"/>
          <w:sz w:val="18"/>
          <w:szCs w:val="18"/>
        </w:rPr>
      </w:pPr>
    </w:p>
    <w:p w14:paraId="7738A631" w14:textId="77777777" w:rsidR="00341254" w:rsidRDefault="00341254" w:rsidP="008F3583">
      <w:pPr>
        <w:autoSpaceDE w:val="0"/>
        <w:autoSpaceDN w:val="0"/>
        <w:adjustRightInd w:val="0"/>
        <w:spacing w:after="0" w:line="240" w:lineRule="auto"/>
        <w:rPr>
          <w:rFonts w:ascii="Arial" w:hAnsi="Arial" w:cs="Arial"/>
          <w:sz w:val="18"/>
          <w:szCs w:val="18"/>
        </w:rPr>
      </w:pPr>
    </w:p>
    <w:p w14:paraId="534CADCB" w14:textId="77777777" w:rsidR="00341254" w:rsidRDefault="00341254" w:rsidP="008F3583">
      <w:pPr>
        <w:autoSpaceDE w:val="0"/>
        <w:autoSpaceDN w:val="0"/>
        <w:adjustRightInd w:val="0"/>
        <w:spacing w:after="0" w:line="240" w:lineRule="auto"/>
        <w:rPr>
          <w:rFonts w:ascii="Arial" w:hAnsi="Arial" w:cs="Arial"/>
          <w:sz w:val="18"/>
          <w:szCs w:val="18"/>
        </w:rPr>
      </w:pPr>
    </w:p>
    <w:p w14:paraId="3FB438A9" w14:textId="77777777" w:rsidR="00341254" w:rsidRDefault="00341254" w:rsidP="008F3583">
      <w:pPr>
        <w:autoSpaceDE w:val="0"/>
        <w:autoSpaceDN w:val="0"/>
        <w:adjustRightInd w:val="0"/>
        <w:spacing w:after="0" w:line="240" w:lineRule="auto"/>
        <w:rPr>
          <w:rFonts w:ascii="Arial" w:hAnsi="Arial" w:cs="Arial"/>
          <w:sz w:val="18"/>
          <w:szCs w:val="18"/>
        </w:rPr>
      </w:pPr>
    </w:p>
    <w:p w14:paraId="7FEE8528" w14:textId="77777777" w:rsidR="00341254" w:rsidRDefault="00341254" w:rsidP="008F3583">
      <w:pPr>
        <w:autoSpaceDE w:val="0"/>
        <w:autoSpaceDN w:val="0"/>
        <w:adjustRightInd w:val="0"/>
        <w:spacing w:after="0" w:line="240" w:lineRule="auto"/>
        <w:rPr>
          <w:rFonts w:ascii="Arial" w:hAnsi="Arial" w:cs="Arial"/>
          <w:sz w:val="18"/>
          <w:szCs w:val="18"/>
        </w:rPr>
      </w:pPr>
    </w:p>
    <w:p w14:paraId="7C774098" w14:textId="77777777" w:rsidR="00341254" w:rsidRDefault="00341254" w:rsidP="008F3583">
      <w:pPr>
        <w:autoSpaceDE w:val="0"/>
        <w:autoSpaceDN w:val="0"/>
        <w:adjustRightInd w:val="0"/>
        <w:spacing w:after="0" w:line="240" w:lineRule="auto"/>
        <w:rPr>
          <w:rFonts w:ascii="Arial" w:hAnsi="Arial" w:cs="Arial"/>
          <w:sz w:val="18"/>
          <w:szCs w:val="18"/>
        </w:rPr>
      </w:pPr>
    </w:p>
    <w:p w14:paraId="05F60B2C" w14:textId="77777777" w:rsidR="00341254" w:rsidRDefault="00341254" w:rsidP="008F3583">
      <w:pPr>
        <w:autoSpaceDE w:val="0"/>
        <w:autoSpaceDN w:val="0"/>
        <w:adjustRightInd w:val="0"/>
        <w:spacing w:after="0" w:line="240" w:lineRule="auto"/>
        <w:rPr>
          <w:rFonts w:ascii="Arial" w:hAnsi="Arial" w:cs="Arial"/>
          <w:sz w:val="18"/>
          <w:szCs w:val="18"/>
        </w:rPr>
      </w:pPr>
    </w:p>
    <w:p w14:paraId="4B174584" w14:textId="77777777" w:rsidR="00341254" w:rsidRDefault="00341254" w:rsidP="008F3583">
      <w:pPr>
        <w:autoSpaceDE w:val="0"/>
        <w:autoSpaceDN w:val="0"/>
        <w:adjustRightInd w:val="0"/>
        <w:spacing w:after="0" w:line="240" w:lineRule="auto"/>
        <w:rPr>
          <w:rFonts w:ascii="Arial" w:hAnsi="Arial" w:cs="Arial"/>
          <w:sz w:val="18"/>
          <w:szCs w:val="18"/>
        </w:rPr>
      </w:pPr>
    </w:p>
    <w:p w14:paraId="56D2AB13" w14:textId="77777777" w:rsidR="00341254" w:rsidRDefault="00341254" w:rsidP="008F3583">
      <w:pPr>
        <w:autoSpaceDE w:val="0"/>
        <w:autoSpaceDN w:val="0"/>
        <w:adjustRightInd w:val="0"/>
        <w:spacing w:after="0" w:line="240" w:lineRule="auto"/>
        <w:rPr>
          <w:rFonts w:ascii="Arial" w:hAnsi="Arial" w:cs="Arial"/>
          <w:sz w:val="18"/>
          <w:szCs w:val="18"/>
        </w:rPr>
      </w:pPr>
    </w:p>
    <w:p w14:paraId="6AF9D4BC" w14:textId="1EC34863" w:rsidR="00341254" w:rsidRPr="00AC7321" w:rsidRDefault="00021C9A" w:rsidP="00341254">
      <w:pPr>
        <w:rPr>
          <w:rFonts w:ascii="Times New Roman" w:eastAsia="Times New Roman" w:hAnsi="Times New Roman" w:cs="Times New Roman"/>
          <w:sz w:val="24"/>
          <w:szCs w:val="24"/>
        </w:rPr>
      </w:pPr>
      <w:r w:rsidRPr="00AC7321">
        <w:rPr>
          <w:rFonts w:ascii="Times New Roman" w:eastAsia="Times New Roman" w:hAnsi="Times New Roman" w:cs="Times New Roman"/>
          <w:sz w:val="24"/>
          <w:szCs w:val="24"/>
        </w:rPr>
        <w:t>T</w:t>
      </w:r>
      <w:r w:rsidR="000801BA" w:rsidRPr="00AC7321">
        <w:rPr>
          <w:rFonts w:ascii="Times New Roman" w:eastAsia="Times New Roman" w:hAnsi="Times New Roman" w:cs="Times New Roman"/>
          <w:sz w:val="24"/>
          <w:szCs w:val="24"/>
        </w:rPr>
        <w:t xml:space="preserve">he CTS </w:t>
      </w:r>
      <w:r w:rsidRPr="00AC7321">
        <w:rPr>
          <w:rFonts w:ascii="Times New Roman" w:eastAsia="Times New Roman" w:hAnsi="Times New Roman" w:cs="Times New Roman"/>
          <w:sz w:val="24"/>
          <w:szCs w:val="24"/>
        </w:rPr>
        <w:t xml:space="preserve">is executed </w:t>
      </w:r>
      <w:r w:rsidR="00D54BCE">
        <w:rPr>
          <w:rFonts w:ascii="Times New Roman" w:eastAsia="Times New Roman" w:hAnsi="Times New Roman" w:cs="Times New Roman"/>
          <w:sz w:val="24"/>
          <w:szCs w:val="24"/>
        </w:rPr>
        <w:t>by selecting</w:t>
      </w:r>
      <w:r w:rsidR="000801BA" w:rsidRPr="00AC7321">
        <w:rPr>
          <w:rFonts w:ascii="Times New Roman" w:eastAsia="Times New Roman" w:hAnsi="Times New Roman" w:cs="Times New Roman"/>
          <w:sz w:val="24"/>
          <w:szCs w:val="24"/>
        </w:rPr>
        <w:t xml:space="preserve"> one</w:t>
      </w:r>
      <w:r w:rsidR="00D54BCE">
        <w:rPr>
          <w:rFonts w:ascii="Times New Roman" w:eastAsia="Times New Roman" w:hAnsi="Times New Roman" w:cs="Times New Roman"/>
          <w:sz w:val="24"/>
          <w:szCs w:val="24"/>
        </w:rPr>
        <w:t xml:space="preserve"> of three available workflows</w:t>
      </w:r>
      <w:r w:rsidR="007016C5">
        <w:rPr>
          <w:rFonts w:ascii="Times New Roman" w:eastAsia="Times New Roman" w:hAnsi="Times New Roman" w:cs="Times New Roman"/>
          <w:sz w:val="24"/>
          <w:szCs w:val="24"/>
        </w:rPr>
        <w:t xml:space="preserve"> (see description below)</w:t>
      </w:r>
      <w:r w:rsidR="00D54BCE">
        <w:rPr>
          <w:rFonts w:ascii="Times New Roman" w:eastAsia="Times New Roman" w:hAnsi="Times New Roman" w:cs="Times New Roman"/>
          <w:sz w:val="24"/>
          <w:szCs w:val="24"/>
        </w:rPr>
        <w:t xml:space="preserve"> and </w:t>
      </w:r>
      <w:r w:rsidR="007016C5">
        <w:rPr>
          <w:rFonts w:ascii="Times New Roman" w:eastAsia="Times New Roman" w:hAnsi="Times New Roman" w:cs="Times New Roman"/>
          <w:sz w:val="24"/>
          <w:szCs w:val="24"/>
        </w:rPr>
        <w:t xml:space="preserve">by </w:t>
      </w:r>
      <w:r w:rsidR="000801BA" w:rsidRPr="00AC7321">
        <w:rPr>
          <w:rFonts w:ascii="Times New Roman" w:eastAsia="Times New Roman" w:hAnsi="Times New Roman" w:cs="Times New Roman"/>
          <w:sz w:val="24"/>
          <w:szCs w:val="24"/>
        </w:rPr>
        <w:t>enter</w:t>
      </w:r>
      <w:r w:rsidR="00D54BCE">
        <w:rPr>
          <w:rFonts w:ascii="Times New Roman" w:eastAsia="Times New Roman" w:hAnsi="Times New Roman" w:cs="Times New Roman"/>
          <w:sz w:val="24"/>
          <w:szCs w:val="24"/>
        </w:rPr>
        <w:t>ing</w:t>
      </w:r>
      <w:r w:rsidR="007016C5">
        <w:rPr>
          <w:rFonts w:ascii="Times New Roman" w:eastAsia="Times New Roman" w:hAnsi="Times New Roman" w:cs="Times New Roman"/>
          <w:sz w:val="24"/>
          <w:szCs w:val="24"/>
        </w:rPr>
        <w:t xml:space="preserve"> a single chemical</w:t>
      </w:r>
      <w:r w:rsidR="007A4E48" w:rsidRPr="00AC7321">
        <w:rPr>
          <w:rFonts w:ascii="Times New Roman" w:eastAsia="Times New Roman" w:hAnsi="Times New Roman" w:cs="Times New Roman"/>
          <w:sz w:val="24"/>
          <w:szCs w:val="24"/>
        </w:rPr>
        <w:t xml:space="preserve">. </w:t>
      </w:r>
    </w:p>
    <w:p w14:paraId="0D633287" w14:textId="374054AA" w:rsidR="00341254" w:rsidRDefault="00341254" w:rsidP="00AC7321">
      <w:pPr>
        <w:pStyle w:val="Heading2"/>
      </w:pPr>
      <w:bookmarkStart w:id="4" w:name="_Toc430003460"/>
      <w:r>
        <w:lastRenderedPageBreak/>
        <w:t>Single Chemical Entry</w:t>
      </w:r>
      <w:bookmarkEnd w:id="4"/>
    </w:p>
    <w:p w14:paraId="31960CD5" w14:textId="6FD9E95B" w:rsidR="002F1661" w:rsidRDefault="002F1661" w:rsidP="000801BA">
      <w:pPr>
        <w:autoSpaceDE w:val="0"/>
        <w:autoSpaceDN w:val="0"/>
        <w:adjustRightInd w:val="0"/>
        <w:spacing w:after="0" w:line="240" w:lineRule="auto"/>
      </w:pPr>
    </w:p>
    <w:p w14:paraId="64770C29" w14:textId="63947730" w:rsidR="00BE5128" w:rsidRPr="000F19EE" w:rsidRDefault="00D27A9C" w:rsidP="000801BA">
      <w:pPr>
        <w:autoSpaceDE w:val="0"/>
        <w:autoSpaceDN w:val="0"/>
        <w:adjustRightInd w:val="0"/>
        <w:spacing w:after="0" w:line="240" w:lineRule="auto"/>
        <w:rPr>
          <w:rStyle w:val="Hyperlink"/>
          <w:rFonts w:ascii="Times New Roman" w:eastAsia="Times New Roman" w:hAnsi="Times New Roman" w:cs="Times New Roman"/>
          <w:sz w:val="24"/>
          <w:szCs w:val="24"/>
        </w:rPr>
      </w:pPr>
      <w:r w:rsidRPr="00AC7321">
        <w:rPr>
          <w:rFonts w:ascii="Times New Roman" w:eastAsia="Times New Roman" w:hAnsi="Times New Roman" w:cs="Times New Roman"/>
          <w:sz w:val="24"/>
          <w:szCs w:val="24"/>
        </w:rPr>
        <w:t>For single chemical entry</w:t>
      </w:r>
      <w:r w:rsidR="0092073C" w:rsidRPr="00AC7321">
        <w:rPr>
          <w:rFonts w:ascii="Times New Roman" w:eastAsia="Times New Roman" w:hAnsi="Times New Roman" w:cs="Times New Roman"/>
          <w:sz w:val="24"/>
          <w:szCs w:val="24"/>
        </w:rPr>
        <w:t>,</w:t>
      </w:r>
      <w:r w:rsidRPr="00AC7321">
        <w:rPr>
          <w:rFonts w:ascii="Times New Roman" w:eastAsia="Times New Roman" w:hAnsi="Times New Roman" w:cs="Times New Roman"/>
          <w:sz w:val="24"/>
          <w:szCs w:val="24"/>
        </w:rPr>
        <w:t xml:space="preserve"> </w:t>
      </w:r>
      <w:r w:rsidR="0092073C" w:rsidRPr="00AC7321">
        <w:rPr>
          <w:rFonts w:ascii="Times New Roman" w:eastAsia="Times New Roman" w:hAnsi="Times New Roman" w:cs="Times New Roman"/>
          <w:sz w:val="24"/>
          <w:szCs w:val="24"/>
        </w:rPr>
        <w:t xml:space="preserve">the </w:t>
      </w:r>
      <w:r w:rsidR="008728AB">
        <w:rPr>
          <w:rFonts w:ascii="Times New Roman" w:eastAsia="Times New Roman" w:hAnsi="Times New Roman" w:cs="Times New Roman"/>
          <w:sz w:val="24"/>
          <w:szCs w:val="24"/>
        </w:rPr>
        <w:t>“</w:t>
      </w:r>
      <w:r w:rsidRPr="00AC7321">
        <w:rPr>
          <w:rFonts w:ascii="Times New Roman" w:eastAsia="Times New Roman" w:hAnsi="Times New Roman" w:cs="Times New Roman"/>
          <w:sz w:val="24"/>
          <w:szCs w:val="24"/>
        </w:rPr>
        <w:t>G</w:t>
      </w:r>
      <w:r w:rsidR="000801BA" w:rsidRPr="00AC7321">
        <w:rPr>
          <w:rFonts w:ascii="Times New Roman" w:eastAsia="Times New Roman" w:hAnsi="Times New Roman" w:cs="Times New Roman"/>
          <w:sz w:val="24"/>
          <w:szCs w:val="24"/>
        </w:rPr>
        <w:t>o to Users I</w:t>
      </w:r>
      <w:r w:rsidR="007A4E48" w:rsidRPr="00AC7321">
        <w:rPr>
          <w:rFonts w:ascii="Times New Roman" w:eastAsia="Times New Roman" w:hAnsi="Times New Roman" w:cs="Times New Roman"/>
          <w:sz w:val="24"/>
          <w:szCs w:val="24"/>
        </w:rPr>
        <w:t>nputs</w:t>
      </w:r>
      <w:r w:rsidR="008728AB">
        <w:rPr>
          <w:rFonts w:ascii="Times New Roman" w:eastAsia="Times New Roman" w:hAnsi="Times New Roman" w:cs="Times New Roman"/>
          <w:sz w:val="24"/>
          <w:szCs w:val="24"/>
        </w:rPr>
        <w:t>”</w:t>
      </w:r>
      <w:r w:rsidR="007A4E48" w:rsidRPr="00AC7321">
        <w:rPr>
          <w:rFonts w:ascii="Times New Roman" w:eastAsia="Times New Roman" w:hAnsi="Times New Roman" w:cs="Times New Roman"/>
          <w:sz w:val="24"/>
          <w:szCs w:val="24"/>
        </w:rPr>
        <w:t xml:space="preserve"> </w:t>
      </w:r>
      <w:r w:rsidR="0092073C" w:rsidRPr="00AC7321">
        <w:rPr>
          <w:rFonts w:ascii="Times New Roman" w:eastAsia="Times New Roman" w:hAnsi="Times New Roman" w:cs="Times New Roman"/>
          <w:sz w:val="24"/>
          <w:szCs w:val="24"/>
        </w:rPr>
        <w:t xml:space="preserve">is clicked on </w:t>
      </w:r>
      <w:r w:rsidR="007A4E48" w:rsidRPr="00AC7321">
        <w:rPr>
          <w:rFonts w:ascii="Times New Roman" w:eastAsia="Times New Roman" w:hAnsi="Times New Roman" w:cs="Times New Roman"/>
          <w:sz w:val="24"/>
          <w:szCs w:val="24"/>
        </w:rPr>
        <w:t>at the bottom of the Workf</w:t>
      </w:r>
      <w:r w:rsidR="000801BA" w:rsidRPr="00AC7321">
        <w:rPr>
          <w:rFonts w:ascii="Times New Roman" w:eastAsia="Times New Roman" w:hAnsi="Times New Roman" w:cs="Times New Roman"/>
          <w:sz w:val="24"/>
          <w:szCs w:val="24"/>
        </w:rPr>
        <w:t>low Overview</w:t>
      </w:r>
      <w:r w:rsidRPr="00AC7321">
        <w:rPr>
          <w:rFonts w:ascii="Times New Roman" w:eastAsia="Times New Roman" w:hAnsi="Times New Roman" w:cs="Times New Roman"/>
          <w:sz w:val="24"/>
          <w:szCs w:val="24"/>
        </w:rPr>
        <w:t xml:space="preserve"> page</w:t>
      </w:r>
      <w:r w:rsidR="008728AB">
        <w:rPr>
          <w:rFonts w:ascii="Times New Roman" w:eastAsia="Times New Roman" w:hAnsi="Times New Roman" w:cs="Times New Roman"/>
          <w:sz w:val="24"/>
          <w:szCs w:val="24"/>
        </w:rPr>
        <w:t xml:space="preserve"> or the Inputs tab is selected at the top of the workflow frame</w:t>
      </w:r>
      <w:r w:rsidRPr="00AC7321">
        <w:rPr>
          <w:rFonts w:ascii="Times New Roman" w:eastAsia="Times New Roman" w:hAnsi="Times New Roman" w:cs="Times New Roman"/>
          <w:sz w:val="24"/>
          <w:szCs w:val="24"/>
        </w:rPr>
        <w:t>.</w:t>
      </w:r>
      <w:r w:rsidR="000801BA" w:rsidRPr="00AC7321">
        <w:rPr>
          <w:rFonts w:ascii="Times New Roman" w:eastAsia="Times New Roman" w:hAnsi="Times New Roman" w:cs="Times New Roman"/>
          <w:sz w:val="24"/>
          <w:szCs w:val="24"/>
        </w:rPr>
        <w:t xml:space="preserve"> </w:t>
      </w:r>
      <w:r w:rsidRPr="00AC7321">
        <w:rPr>
          <w:rFonts w:ascii="Times New Roman" w:eastAsia="Times New Roman" w:hAnsi="Times New Roman" w:cs="Times New Roman"/>
          <w:sz w:val="24"/>
          <w:szCs w:val="24"/>
        </w:rPr>
        <w:t xml:space="preserve"> </w:t>
      </w:r>
      <w:r w:rsidR="0092073C" w:rsidRPr="00AC7321">
        <w:rPr>
          <w:rFonts w:ascii="Times New Roman" w:eastAsia="Times New Roman" w:hAnsi="Times New Roman" w:cs="Times New Roman"/>
          <w:sz w:val="24"/>
          <w:szCs w:val="24"/>
        </w:rPr>
        <w:t>T</w:t>
      </w:r>
      <w:r w:rsidR="000801BA" w:rsidRPr="00AC7321">
        <w:rPr>
          <w:rFonts w:ascii="Times New Roman" w:eastAsia="Times New Roman" w:hAnsi="Times New Roman" w:cs="Times New Roman"/>
          <w:sz w:val="24"/>
          <w:szCs w:val="24"/>
        </w:rPr>
        <w:t xml:space="preserve">he Chemical Editor </w:t>
      </w:r>
      <w:r w:rsidR="0092073C" w:rsidRPr="00AC7321">
        <w:rPr>
          <w:rFonts w:ascii="Times New Roman" w:eastAsia="Times New Roman" w:hAnsi="Times New Roman" w:cs="Times New Roman"/>
          <w:sz w:val="24"/>
          <w:szCs w:val="24"/>
        </w:rPr>
        <w:t xml:space="preserve">appears </w:t>
      </w:r>
      <w:r w:rsidR="000801BA" w:rsidRPr="00AC7321">
        <w:rPr>
          <w:rFonts w:ascii="Times New Roman" w:eastAsia="Times New Roman" w:hAnsi="Times New Roman" w:cs="Times New Roman"/>
          <w:sz w:val="24"/>
          <w:szCs w:val="24"/>
        </w:rPr>
        <w:t xml:space="preserve">where </w:t>
      </w:r>
      <w:r w:rsidR="0092073C" w:rsidRPr="00AC7321">
        <w:rPr>
          <w:rFonts w:ascii="Times New Roman" w:eastAsia="Times New Roman" w:hAnsi="Times New Roman" w:cs="Times New Roman"/>
          <w:sz w:val="24"/>
          <w:szCs w:val="24"/>
        </w:rPr>
        <w:t>there is the</w:t>
      </w:r>
      <w:r w:rsidR="000801BA" w:rsidRPr="00AC7321">
        <w:rPr>
          <w:rFonts w:ascii="Times New Roman" w:eastAsia="Times New Roman" w:hAnsi="Times New Roman" w:cs="Times New Roman"/>
          <w:sz w:val="24"/>
          <w:szCs w:val="24"/>
        </w:rPr>
        <w:t xml:space="preserve"> option to either enter a SMILES String, IUPAC chemical name, or CAS# in the Lookup Chemical box, or to draw a chemical structure using the Chemical Editor (se</w:t>
      </w:r>
      <w:r w:rsidR="0092073C" w:rsidRPr="00AC7321">
        <w:rPr>
          <w:rFonts w:ascii="Times New Roman" w:eastAsia="Times New Roman" w:hAnsi="Times New Roman" w:cs="Times New Roman"/>
          <w:sz w:val="24"/>
          <w:szCs w:val="24"/>
        </w:rPr>
        <w:t>e below).  For either case, the</w:t>
      </w:r>
      <w:r w:rsidR="000801BA" w:rsidRPr="00AC7321">
        <w:rPr>
          <w:rFonts w:ascii="Times New Roman" w:eastAsia="Times New Roman" w:hAnsi="Times New Roman" w:cs="Times New Roman"/>
          <w:sz w:val="24"/>
          <w:szCs w:val="24"/>
        </w:rPr>
        <w:t xml:space="preserve"> appropriate box </w:t>
      </w:r>
      <w:r w:rsidR="0092073C" w:rsidRPr="00AC7321">
        <w:rPr>
          <w:rFonts w:ascii="Times New Roman" w:eastAsia="Times New Roman" w:hAnsi="Times New Roman" w:cs="Times New Roman"/>
          <w:sz w:val="24"/>
          <w:szCs w:val="24"/>
        </w:rPr>
        <w:t xml:space="preserve">must be clicked </w:t>
      </w:r>
      <w:r w:rsidR="000801BA" w:rsidRPr="00AC7321">
        <w:rPr>
          <w:rFonts w:ascii="Times New Roman" w:eastAsia="Times New Roman" w:hAnsi="Times New Roman" w:cs="Times New Roman"/>
          <w:sz w:val="24"/>
          <w:szCs w:val="24"/>
        </w:rPr>
        <w:t xml:space="preserve">after providing the required information.  Details concerning the use of the </w:t>
      </w:r>
      <w:r w:rsidR="00AC7321">
        <w:rPr>
          <w:rFonts w:ascii="Times New Roman" w:eastAsia="Times New Roman" w:hAnsi="Times New Roman" w:cs="Times New Roman"/>
          <w:sz w:val="24"/>
          <w:szCs w:val="24"/>
        </w:rPr>
        <w:t xml:space="preserve">chemical editor can be found at </w:t>
      </w:r>
      <w:r w:rsidR="000F19EE">
        <w:rPr>
          <w:rFonts w:ascii="Times New Roman" w:eastAsia="Times New Roman" w:hAnsi="Times New Roman" w:cs="Times New Roman"/>
          <w:sz w:val="24"/>
          <w:szCs w:val="24"/>
        </w:rPr>
        <w:fldChar w:fldCharType="begin"/>
      </w:r>
      <w:r w:rsidR="000F19EE">
        <w:rPr>
          <w:rFonts w:ascii="Times New Roman" w:eastAsia="Times New Roman" w:hAnsi="Times New Roman" w:cs="Times New Roman"/>
          <w:sz w:val="24"/>
          <w:szCs w:val="24"/>
        </w:rPr>
        <w:instrText xml:space="preserve"> HYPERLINK "https://docs.chemaxon.com/display/marvinsketch/MarvinSketch+User%27s+Guide" </w:instrText>
      </w:r>
      <w:r w:rsidR="000F19EE">
        <w:rPr>
          <w:rFonts w:ascii="Times New Roman" w:eastAsia="Times New Roman" w:hAnsi="Times New Roman" w:cs="Times New Roman"/>
          <w:sz w:val="24"/>
          <w:szCs w:val="24"/>
        </w:rPr>
        <w:fldChar w:fldCharType="separate"/>
      </w:r>
      <w:r w:rsidR="000801BA" w:rsidRPr="000F19EE">
        <w:rPr>
          <w:rStyle w:val="Hyperlink"/>
          <w:rFonts w:ascii="Times New Roman" w:eastAsia="Times New Roman" w:hAnsi="Times New Roman" w:cs="Times New Roman"/>
          <w:sz w:val="24"/>
          <w:szCs w:val="24"/>
        </w:rPr>
        <w:t>https://docs.chemaxon.com/display/marvinsketch/MarvinSketch+User%27s+Guide</w:t>
      </w:r>
      <w:r w:rsidR="00BE5128" w:rsidRPr="000F19EE">
        <w:rPr>
          <w:rStyle w:val="Hyperlink"/>
          <w:rFonts w:ascii="Times New Roman" w:eastAsia="Times New Roman" w:hAnsi="Times New Roman" w:cs="Times New Roman"/>
          <w:sz w:val="24"/>
          <w:szCs w:val="24"/>
        </w:rPr>
        <w:t>.</w:t>
      </w:r>
    </w:p>
    <w:p w14:paraId="461A775B" w14:textId="250A6068" w:rsidR="00BE5128" w:rsidRPr="000F19EE" w:rsidRDefault="00BE5128" w:rsidP="000801BA">
      <w:pPr>
        <w:autoSpaceDE w:val="0"/>
        <w:autoSpaceDN w:val="0"/>
        <w:adjustRightInd w:val="0"/>
        <w:spacing w:after="0" w:line="240" w:lineRule="auto"/>
        <w:rPr>
          <w:rStyle w:val="Hyperlink"/>
          <w:rFonts w:ascii="Times New Roman" w:eastAsia="Times New Roman" w:hAnsi="Times New Roman" w:cs="Times New Roman"/>
          <w:sz w:val="24"/>
          <w:szCs w:val="24"/>
        </w:rPr>
      </w:pPr>
    </w:p>
    <w:p w14:paraId="0061BE92" w14:textId="4072DF75" w:rsidR="00CD0B3A" w:rsidRDefault="00A33920" w:rsidP="000801BA">
      <w:pPr>
        <w:autoSpaceDE w:val="0"/>
        <w:autoSpaceDN w:val="0"/>
        <w:adjustRightInd w:val="0"/>
        <w:spacing w:after="0" w:line="240" w:lineRule="auto"/>
        <w:rPr>
          <w:rFonts w:ascii="Arial" w:hAnsi="Arial" w:cs="Arial"/>
          <w:sz w:val="18"/>
          <w:szCs w:val="18"/>
        </w:rPr>
      </w:pPr>
      <w:r>
        <w:rPr>
          <w:noProof/>
        </w:rPr>
        <w:drawing>
          <wp:anchor distT="0" distB="0" distL="114300" distR="114300" simplePos="0" relativeHeight="251698688" behindDoc="0" locked="0" layoutInCell="1" allowOverlap="1" wp14:anchorId="016CE21C" wp14:editId="2DC9BABD">
            <wp:simplePos x="0" y="0"/>
            <wp:positionH relativeFrom="column">
              <wp:posOffset>1515110</wp:posOffset>
            </wp:positionH>
            <wp:positionV relativeFrom="paragraph">
              <wp:posOffset>92710</wp:posOffset>
            </wp:positionV>
            <wp:extent cx="2943225" cy="365760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43225" cy="3657600"/>
                    </a:xfrm>
                    <a:prstGeom prst="rect">
                      <a:avLst/>
                    </a:prstGeom>
                  </pic:spPr>
                </pic:pic>
              </a:graphicData>
            </a:graphic>
          </wp:anchor>
        </w:drawing>
      </w:r>
      <w:r w:rsidR="000F19EE">
        <w:rPr>
          <w:rFonts w:ascii="Times New Roman" w:eastAsia="Times New Roman" w:hAnsi="Times New Roman" w:cs="Times New Roman"/>
          <w:sz w:val="24"/>
          <w:szCs w:val="24"/>
        </w:rPr>
        <w:fldChar w:fldCharType="end"/>
      </w:r>
    </w:p>
    <w:p w14:paraId="40D898B8" w14:textId="496EF326" w:rsidR="00CD0B3A" w:rsidRDefault="00CD0B3A" w:rsidP="000801BA">
      <w:pPr>
        <w:autoSpaceDE w:val="0"/>
        <w:autoSpaceDN w:val="0"/>
        <w:adjustRightInd w:val="0"/>
        <w:spacing w:after="0" w:line="240" w:lineRule="auto"/>
        <w:rPr>
          <w:rFonts w:ascii="Arial" w:hAnsi="Arial" w:cs="Arial"/>
          <w:sz w:val="18"/>
          <w:szCs w:val="18"/>
        </w:rPr>
      </w:pPr>
    </w:p>
    <w:p w14:paraId="50678EBB" w14:textId="77777777" w:rsidR="00CD0B3A" w:rsidRDefault="00CD0B3A" w:rsidP="000801BA">
      <w:pPr>
        <w:autoSpaceDE w:val="0"/>
        <w:autoSpaceDN w:val="0"/>
        <w:adjustRightInd w:val="0"/>
        <w:spacing w:after="0" w:line="240" w:lineRule="auto"/>
        <w:rPr>
          <w:rFonts w:ascii="Arial" w:hAnsi="Arial" w:cs="Arial"/>
          <w:sz w:val="18"/>
          <w:szCs w:val="18"/>
        </w:rPr>
      </w:pPr>
    </w:p>
    <w:p w14:paraId="2FDB7387" w14:textId="77777777" w:rsidR="00CD0B3A" w:rsidRDefault="00CD0B3A" w:rsidP="000801BA">
      <w:pPr>
        <w:autoSpaceDE w:val="0"/>
        <w:autoSpaceDN w:val="0"/>
        <w:adjustRightInd w:val="0"/>
        <w:spacing w:after="0" w:line="240" w:lineRule="auto"/>
        <w:rPr>
          <w:rFonts w:ascii="Arial" w:hAnsi="Arial" w:cs="Arial"/>
          <w:sz w:val="18"/>
          <w:szCs w:val="18"/>
        </w:rPr>
      </w:pPr>
    </w:p>
    <w:p w14:paraId="10EBC27C" w14:textId="77777777" w:rsidR="00CD0B3A" w:rsidRDefault="00CD0B3A" w:rsidP="000801BA">
      <w:pPr>
        <w:autoSpaceDE w:val="0"/>
        <w:autoSpaceDN w:val="0"/>
        <w:adjustRightInd w:val="0"/>
        <w:spacing w:after="0" w:line="240" w:lineRule="auto"/>
        <w:rPr>
          <w:rFonts w:ascii="Arial" w:hAnsi="Arial" w:cs="Arial"/>
          <w:sz w:val="18"/>
          <w:szCs w:val="18"/>
        </w:rPr>
      </w:pPr>
    </w:p>
    <w:p w14:paraId="3F90CA9D" w14:textId="77777777" w:rsidR="00CD0B3A" w:rsidRDefault="00CD0B3A" w:rsidP="000801BA">
      <w:pPr>
        <w:autoSpaceDE w:val="0"/>
        <w:autoSpaceDN w:val="0"/>
        <w:adjustRightInd w:val="0"/>
        <w:spacing w:after="0" w:line="240" w:lineRule="auto"/>
        <w:rPr>
          <w:rFonts w:ascii="Arial" w:hAnsi="Arial" w:cs="Arial"/>
          <w:sz w:val="18"/>
          <w:szCs w:val="18"/>
        </w:rPr>
      </w:pPr>
    </w:p>
    <w:p w14:paraId="30B9D263" w14:textId="088CD69F" w:rsidR="00CD0B3A" w:rsidRDefault="00CD0B3A" w:rsidP="000801BA">
      <w:pPr>
        <w:autoSpaceDE w:val="0"/>
        <w:autoSpaceDN w:val="0"/>
        <w:adjustRightInd w:val="0"/>
        <w:spacing w:after="0" w:line="240" w:lineRule="auto"/>
        <w:rPr>
          <w:rFonts w:ascii="Arial" w:hAnsi="Arial" w:cs="Arial"/>
          <w:sz w:val="18"/>
          <w:szCs w:val="18"/>
        </w:rPr>
      </w:pPr>
    </w:p>
    <w:p w14:paraId="63C8E246" w14:textId="77777777" w:rsidR="00CD0B3A" w:rsidRDefault="00CD0B3A" w:rsidP="000801BA">
      <w:pPr>
        <w:autoSpaceDE w:val="0"/>
        <w:autoSpaceDN w:val="0"/>
        <w:adjustRightInd w:val="0"/>
        <w:spacing w:after="0" w:line="240" w:lineRule="auto"/>
        <w:rPr>
          <w:rFonts w:ascii="Arial" w:hAnsi="Arial" w:cs="Arial"/>
          <w:sz w:val="18"/>
          <w:szCs w:val="18"/>
        </w:rPr>
      </w:pPr>
    </w:p>
    <w:p w14:paraId="2C9D8E1E" w14:textId="77777777" w:rsidR="00CD0B3A" w:rsidRDefault="00CD0B3A" w:rsidP="000801BA">
      <w:pPr>
        <w:autoSpaceDE w:val="0"/>
        <w:autoSpaceDN w:val="0"/>
        <w:adjustRightInd w:val="0"/>
        <w:spacing w:after="0" w:line="240" w:lineRule="auto"/>
        <w:rPr>
          <w:rFonts w:ascii="Arial" w:hAnsi="Arial" w:cs="Arial"/>
          <w:sz w:val="18"/>
          <w:szCs w:val="18"/>
        </w:rPr>
      </w:pPr>
    </w:p>
    <w:p w14:paraId="3361E3F3" w14:textId="77777777" w:rsidR="00CD0B3A" w:rsidRDefault="00CD0B3A" w:rsidP="000801BA">
      <w:pPr>
        <w:autoSpaceDE w:val="0"/>
        <w:autoSpaceDN w:val="0"/>
        <w:adjustRightInd w:val="0"/>
        <w:spacing w:after="0" w:line="240" w:lineRule="auto"/>
        <w:rPr>
          <w:rFonts w:ascii="Arial" w:hAnsi="Arial" w:cs="Arial"/>
          <w:sz w:val="18"/>
          <w:szCs w:val="18"/>
        </w:rPr>
      </w:pPr>
    </w:p>
    <w:p w14:paraId="4D72ACF4" w14:textId="77777777" w:rsidR="00CD0B3A" w:rsidRDefault="00CD0B3A" w:rsidP="000801BA">
      <w:pPr>
        <w:autoSpaceDE w:val="0"/>
        <w:autoSpaceDN w:val="0"/>
        <w:adjustRightInd w:val="0"/>
        <w:spacing w:after="0" w:line="240" w:lineRule="auto"/>
        <w:rPr>
          <w:rFonts w:ascii="Arial" w:hAnsi="Arial" w:cs="Arial"/>
          <w:sz w:val="18"/>
          <w:szCs w:val="18"/>
        </w:rPr>
      </w:pPr>
    </w:p>
    <w:p w14:paraId="4361F803" w14:textId="77777777" w:rsidR="00CD0B3A" w:rsidRDefault="00CD0B3A" w:rsidP="000801BA">
      <w:pPr>
        <w:autoSpaceDE w:val="0"/>
        <w:autoSpaceDN w:val="0"/>
        <w:adjustRightInd w:val="0"/>
        <w:spacing w:after="0" w:line="240" w:lineRule="auto"/>
        <w:rPr>
          <w:rFonts w:ascii="Arial" w:hAnsi="Arial" w:cs="Arial"/>
          <w:sz w:val="18"/>
          <w:szCs w:val="18"/>
        </w:rPr>
      </w:pPr>
    </w:p>
    <w:p w14:paraId="20747018" w14:textId="77777777" w:rsidR="00CD0B3A" w:rsidRDefault="00CD0B3A" w:rsidP="000801BA">
      <w:pPr>
        <w:autoSpaceDE w:val="0"/>
        <w:autoSpaceDN w:val="0"/>
        <w:adjustRightInd w:val="0"/>
        <w:spacing w:after="0" w:line="240" w:lineRule="auto"/>
        <w:rPr>
          <w:rFonts w:ascii="Arial" w:hAnsi="Arial" w:cs="Arial"/>
          <w:sz w:val="18"/>
          <w:szCs w:val="18"/>
        </w:rPr>
      </w:pPr>
    </w:p>
    <w:p w14:paraId="2DFD1CDD" w14:textId="0F7AD122" w:rsidR="00B70D5F" w:rsidRDefault="00B70D5F" w:rsidP="000801BA">
      <w:pPr>
        <w:autoSpaceDE w:val="0"/>
        <w:autoSpaceDN w:val="0"/>
        <w:adjustRightInd w:val="0"/>
        <w:spacing w:after="0" w:line="240" w:lineRule="auto"/>
        <w:rPr>
          <w:rFonts w:ascii="Arial" w:hAnsi="Arial" w:cs="Arial"/>
          <w:sz w:val="18"/>
          <w:szCs w:val="18"/>
        </w:rPr>
      </w:pPr>
    </w:p>
    <w:p w14:paraId="62492373" w14:textId="14023EE0" w:rsidR="00CD0B3A" w:rsidRDefault="00CD0B3A" w:rsidP="000801BA">
      <w:pPr>
        <w:autoSpaceDE w:val="0"/>
        <w:autoSpaceDN w:val="0"/>
        <w:adjustRightInd w:val="0"/>
        <w:spacing w:after="0" w:line="240" w:lineRule="auto"/>
        <w:rPr>
          <w:rFonts w:ascii="Arial" w:hAnsi="Arial" w:cs="Arial"/>
          <w:sz w:val="18"/>
          <w:szCs w:val="18"/>
        </w:rPr>
      </w:pPr>
    </w:p>
    <w:p w14:paraId="2AE1D276" w14:textId="77777777" w:rsidR="00CD0B3A" w:rsidRDefault="00CD0B3A" w:rsidP="000801BA">
      <w:pPr>
        <w:autoSpaceDE w:val="0"/>
        <w:autoSpaceDN w:val="0"/>
        <w:adjustRightInd w:val="0"/>
        <w:spacing w:after="0" w:line="240" w:lineRule="auto"/>
        <w:rPr>
          <w:rFonts w:ascii="Arial" w:hAnsi="Arial" w:cs="Arial"/>
          <w:sz w:val="18"/>
          <w:szCs w:val="18"/>
        </w:rPr>
      </w:pPr>
    </w:p>
    <w:p w14:paraId="3453D0FC" w14:textId="5619F1A2" w:rsidR="00CD0B3A" w:rsidRDefault="00CD0B3A" w:rsidP="000801BA">
      <w:pPr>
        <w:autoSpaceDE w:val="0"/>
        <w:autoSpaceDN w:val="0"/>
        <w:adjustRightInd w:val="0"/>
        <w:spacing w:after="0" w:line="240" w:lineRule="auto"/>
        <w:rPr>
          <w:rFonts w:ascii="Arial" w:hAnsi="Arial" w:cs="Arial"/>
          <w:sz w:val="18"/>
          <w:szCs w:val="18"/>
        </w:rPr>
      </w:pPr>
    </w:p>
    <w:p w14:paraId="0E851E67" w14:textId="77777777" w:rsidR="00CD0B3A" w:rsidRDefault="00CD0B3A" w:rsidP="000801BA">
      <w:pPr>
        <w:autoSpaceDE w:val="0"/>
        <w:autoSpaceDN w:val="0"/>
        <w:adjustRightInd w:val="0"/>
        <w:spacing w:after="0" w:line="240" w:lineRule="auto"/>
        <w:rPr>
          <w:rFonts w:ascii="Arial" w:hAnsi="Arial" w:cs="Arial"/>
          <w:sz w:val="18"/>
          <w:szCs w:val="18"/>
        </w:rPr>
      </w:pPr>
    </w:p>
    <w:p w14:paraId="23EC1A81" w14:textId="64B13CDF" w:rsidR="00136B0F" w:rsidRP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33C18C79" w14:textId="77777777" w:rsid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1C3B816B" w14:textId="77777777" w:rsidR="00BA350D" w:rsidRDefault="00BA350D" w:rsidP="00136B0F">
      <w:pPr>
        <w:tabs>
          <w:tab w:val="left" w:pos="7350"/>
        </w:tabs>
        <w:autoSpaceDE w:val="0"/>
        <w:autoSpaceDN w:val="0"/>
        <w:adjustRightInd w:val="0"/>
        <w:spacing w:after="0" w:line="240" w:lineRule="auto"/>
        <w:rPr>
          <w:rFonts w:ascii="Arial" w:hAnsi="Arial" w:cs="Arial"/>
          <w:sz w:val="18"/>
          <w:szCs w:val="18"/>
        </w:rPr>
      </w:pPr>
    </w:p>
    <w:p w14:paraId="31E09A3F" w14:textId="08988A1F" w:rsidR="00BA350D" w:rsidRDefault="00BA350D" w:rsidP="00136B0F">
      <w:pPr>
        <w:tabs>
          <w:tab w:val="left" w:pos="7350"/>
        </w:tabs>
        <w:autoSpaceDE w:val="0"/>
        <w:autoSpaceDN w:val="0"/>
        <w:adjustRightInd w:val="0"/>
        <w:spacing w:after="0" w:line="240" w:lineRule="auto"/>
        <w:rPr>
          <w:rFonts w:ascii="Arial" w:hAnsi="Arial" w:cs="Arial"/>
          <w:sz w:val="18"/>
          <w:szCs w:val="18"/>
        </w:rPr>
      </w:pPr>
    </w:p>
    <w:p w14:paraId="108A3B75" w14:textId="69551159" w:rsidR="00BA350D" w:rsidRPr="00136B0F" w:rsidRDefault="00BA350D" w:rsidP="00136B0F">
      <w:pPr>
        <w:tabs>
          <w:tab w:val="left" w:pos="7350"/>
        </w:tabs>
        <w:autoSpaceDE w:val="0"/>
        <w:autoSpaceDN w:val="0"/>
        <w:adjustRightInd w:val="0"/>
        <w:spacing w:after="0" w:line="240" w:lineRule="auto"/>
        <w:rPr>
          <w:rFonts w:ascii="Arial" w:hAnsi="Arial" w:cs="Arial"/>
          <w:sz w:val="18"/>
          <w:szCs w:val="18"/>
        </w:rPr>
      </w:pPr>
    </w:p>
    <w:p w14:paraId="2336CDFC" w14:textId="5368DFD3" w:rsidR="00136B0F" w:rsidRP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0888EFBA" w14:textId="086AEF82" w:rsidR="00136B0F" w:rsidRP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0861685F" w14:textId="427003C4" w:rsidR="00136B0F" w:rsidRP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1BEDC806" w14:textId="6DFF2CA3" w:rsidR="00136B0F" w:rsidRP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0C1F5AE9" w14:textId="77777777" w:rsidR="00136B0F" w:rsidRDefault="00136B0F" w:rsidP="00136B0F">
      <w:pPr>
        <w:tabs>
          <w:tab w:val="left" w:pos="7350"/>
        </w:tabs>
        <w:autoSpaceDE w:val="0"/>
        <w:autoSpaceDN w:val="0"/>
        <w:adjustRightInd w:val="0"/>
        <w:spacing w:after="0" w:line="240" w:lineRule="auto"/>
        <w:rPr>
          <w:rFonts w:ascii="Arial" w:hAnsi="Arial" w:cs="Arial"/>
          <w:sz w:val="18"/>
          <w:szCs w:val="18"/>
        </w:rPr>
      </w:pPr>
    </w:p>
    <w:p w14:paraId="14C4927A" w14:textId="77777777" w:rsidR="00B6170F" w:rsidRDefault="00B6170F" w:rsidP="00AF0796">
      <w:pPr>
        <w:tabs>
          <w:tab w:val="left" w:pos="7350"/>
        </w:tabs>
        <w:autoSpaceDE w:val="0"/>
        <w:autoSpaceDN w:val="0"/>
        <w:adjustRightInd w:val="0"/>
        <w:spacing w:after="0" w:line="240" w:lineRule="auto"/>
        <w:rPr>
          <w:rFonts w:ascii="Arial" w:hAnsi="Arial" w:cs="Arial"/>
          <w:sz w:val="18"/>
          <w:szCs w:val="18"/>
        </w:rPr>
      </w:pPr>
    </w:p>
    <w:p w14:paraId="243F1065" w14:textId="77777777" w:rsidR="009E083F" w:rsidRDefault="009E083F" w:rsidP="00AF0796">
      <w:pPr>
        <w:tabs>
          <w:tab w:val="left" w:pos="7350"/>
        </w:tabs>
        <w:autoSpaceDE w:val="0"/>
        <w:autoSpaceDN w:val="0"/>
        <w:adjustRightInd w:val="0"/>
        <w:spacing w:after="0" w:line="240" w:lineRule="auto"/>
        <w:rPr>
          <w:rFonts w:ascii="Arial" w:hAnsi="Arial" w:cs="Arial"/>
          <w:sz w:val="18"/>
          <w:szCs w:val="18"/>
        </w:rPr>
      </w:pPr>
    </w:p>
    <w:p w14:paraId="13289E88" w14:textId="46AEC049" w:rsidR="00DD452C" w:rsidRPr="00DD452C" w:rsidRDefault="00DD452C" w:rsidP="00DD452C">
      <w:pPr>
        <w:pStyle w:val="Heading2"/>
      </w:pPr>
      <w:bookmarkStart w:id="5" w:name="_Toc430003461"/>
      <w:r w:rsidRPr="00DD452C">
        <w:t>Generation of .</w:t>
      </w:r>
      <w:r>
        <w:t>pdf and .html R</w:t>
      </w:r>
      <w:r w:rsidRPr="00DD452C">
        <w:t>eports</w:t>
      </w:r>
      <w:bookmarkEnd w:id="5"/>
    </w:p>
    <w:p w14:paraId="44BCCD77" w14:textId="77777777" w:rsidR="007016C5" w:rsidRDefault="007016C5" w:rsidP="00DD452C">
      <w:pPr>
        <w:rPr>
          <w:rFonts w:ascii="Times New Roman" w:hAnsi="Times New Roman" w:cs="Times New Roman"/>
          <w:sz w:val="24"/>
          <w:szCs w:val="24"/>
        </w:rPr>
      </w:pPr>
    </w:p>
    <w:p w14:paraId="106587F6" w14:textId="4AC9D445" w:rsidR="00DD452C" w:rsidRPr="00DD452C" w:rsidRDefault="00DD452C" w:rsidP="00DD452C">
      <w:pPr>
        <w:rPr>
          <w:rFonts w:ascii="Times New Roman" w:hAnsi="Times New Roman" w:cs="Times New Roman"/>
          <w:sz w:val="24"/>
          <w:szCs w:val="24"/>
        </w:rPr>
      </w:pPr>
      <w:r w:rsidRPr="00653B9E">
        <w:rPr>
          <w:rFonts w:ascii="Times New Roman" w:hAnsi="Times New Roman" w:cs="Times New Roman"/>
          <w:sz w:val="24"/>
          <w:szCs w:val="24"/>
        </w:rPr>
        <w:t xml:space="preserve">The .pdf and .html buttons appear on the right of the results page, regardless of the workflow.  </w:t>
      </w:r>
      <w:r w:rsidRPr="009F138A">
        <w:rPr>
          <w:rFonts w:ascii="Times New Roman" w:hAnsi="Times New Roman" w:cs="Times New Roman"/>
          <w:sz w:val="24"/>
          <w:szCs w:val="24"/>
        </w:rPr>
        <w:t xml:space="preserve">Clicking on the .pdf button generates </w:t>
      </w:r>
      <w:r>
        <w:rPr>
          <w:rFonts w:ascii="Times New Roman" w:hAnsi="Times New Roman" w:cs="Times New Roman"/>
          <w:sz w:val="24"/>
          <w:szCs w:val="24"/>
        </w:rPr>
        <w:t>a</w:t>
      </w:r>
      <w:r w:rsidRPr="009F138A">
        <w:rPr>
          <w:rFonts w:ascii="Times New Roman" w:hAnsi="Times New Roman" w:cs="Times New Roman"/>
          <w:sz w:val="24"/>
          <w:szCs w:val="24"/>
        </w:rPr>
        <w:t xml:space="preserve"> </w:t>
      </w:r>
      <w:r>
        <w:rPr>
          <w:rFonts w:ascii="Times New Roman" w:hAnsi="Times New Roman" w:cs="Times New Roman"/>
          <w:sz w:val="24"/>
          <w:szCs w:val="24"/>
        </w:rPr>
        <w:t>PDF</w:t>
      </w:r>
      <w:r w:rsidRPr="009F138A">
        <w:rPr>
          <w:rFonts w:ascii="Times New Roman" w:hAnsi="Times New Roman" w:cs="Times New Roman"/>
          <w:sz w:val="24"/>
          <w:szCs w:val="24"/>
        </w:rPr>
        <w:t xml:space="preserve"> file that is </w:t>
      </w:r>
      <w:r>
        <w:rPr>
          <w:rFonts w:ascii="Times New Roman" w:hAnsi="Times New Roman" w:cs="Times New Roman"/>
          <w:sz w:val="24"/>
          <w:szCs w:val="24"/>
        </w:rPr>
        <w:t>can be viewed in the web browser or using free PDF software</w:t>
      </w:r>
      <w:r w:rsidRPr="009F138A">
        <w:rPr>
          <w:rFonts w:ascii="Times New Roman" w:hAnsi="Times New Roman" w:cs="Times New Roman"/>
          <w:sz w:val="24"/>
          <w:szCs w:val="24"/>
        </w:rPr>
        <w:t>.</w:t>
      </w:r>
      <w:r>
        <w:rPr>
          <w:rFonts w:ascii="Times New Roman" w:hAnsi="Times New Roman" w:cs="Times New Roman"/>
          <w:sz w:val="24"/>
          <w:szCs w:val="24"/>
        </w:rPr>
        <w:t xml:space="preserve">  The HTML file can be viewed using a web browser.  </w:t>
      </w:r>
      <w:r w:rsidRPr="00653B9E">
        <w:rPr>
          <w:rFonts w:ascii="Times New Roman" w:hAnsi="Times New Roman" w:cs="Times New Roman"/>
          <w:sz w:val="24"/>
          <w:szCs w:val="24"/>
        </w:rPr>
        <w:t xml:space="preserve">  </w:t>
      </w:r>
    </w:p>
    <w:p w14:paraId="221DA5CF" w14:textId="77777777" w:rsidR="00DD452C" w:rsidRPr="00B6170F" w:rsidRDefault="00DD452C" w:rsidP="00B6170F">
      <w:pPr>
        <w:autoSpaceDE w:val="0"/>
        <w:autoSpaceDN w:val="0"/>
        <w:adjustRightInd w:val="0"/>
        <w:spacing w:after="0" w:line="240" w:lineRule="auto"/>
        <w:rPr>
          <w:rFonts w:ascii="Arial" w:hAnsi="Arial" w:cs="Arial"/>
          <w:sz w:val="18"/>
          <w:szCs w:val="18"/>
        </w:rPr>
      </w:pPr>
    </w:p>
    <w:p w14:paraId="54340605" w14:textId="77777777" w:rsidR="000801BA" w:rsidRDefault="00E538FC" w:rsidP="00E538FC">
      <w:pPr>
        <w:pStyle w:val="Heading2"/>
      </w:pPr>
      <w:bookmarkStart w:id="6" w:name="_Toc430003462"/>
      <w:r>
        <w:t xml:space="preserve">Execution of </w:t>
      </w:r>
      <w:r w:rsidR="00B07D83">
        <w:t xml:space="preserve">the </w:t>
      </w:r>
      <w:r>
        <w:t>CTS Workflows</w:t>
      </w:r>
      <w:bookmarkEnd w:id="6"/>
    </w:p>
    <w:p w14:paraId="6AD7D464" w14:textId="77777777" w:rsidR="00D04B50" w:rsidRPr="002A02C7" w:rsidRDefault="00D04B50" w:rsidP="00ED0257">
      <w:pPr>
        <w:autoSpaceDE w:val="0"/>
        <w:autoSpaceDN w:val="0"/>
        <w:adjustRightInd w:val="0"/>
        <w:spacing w:after="0" w:line="240" w:lineRule="auto"/>
        <w:rPr>
          <w:rFonts w:ascii="Times New Roman" w:hAnsi="Times New Roman" w:cs="Times New Roman"/>
          <w:sz w:val="24"/>
          <w:szCs w:val="24"/>
        </w:rPr>
      </w:pPr>
    </w:p>
    <w:p w14:paraId="74FBF3B7" w14:textId="77777777" w:rsidR="00B6170F" w:rsidRPr="002A02C7" w:rsidRDefault="00B6170F" w:rsidP="00B6170F">
      <w:pPr>
        <w:spacing w:line="240" w:lineRule="auto"/>
        <w:rPr>
          <w:rFonts w:ascii="Times New Roman" w:hAnsi="Times New Roman" w:cs="Times New Roman"/>
          <w:sz w:val="24"/>
          <w:szCs w:val="24"/>
        </w:rPr>
      </w:pPr>
      <w:r w:rsidRPr="002A02C7">
        <w:rPr>
          <w:rFonts w:ascii="Times New Roman" w:hAnsi="Times New Roman" w:cs="Times New Roman"/>
          <w:sz w:val="24"/>
          <w:szCs w:val="24"/>
        </w:rPr>
        <w:t>The user executes the CTS through the selection of one of three available workflows:</w:t>
      </w:r>
    </w:p>
    <w:p w14:paraId="00C1A932" w14:textId="77777777" w:rsidR="00B6170F" w:rsidRPr="002A02C7" w:rsidRDefault="00B6170F" w:rsidP="00B6170F">
      <w:pPr>
        <w:pStyle w:val="ListParagraph"/>
        <w:numPr>
          <w:ilvl w:val="0"/>
          <w:numId w:val="7"/>
        </w:numPr>
        <w:spacing w:after="0" w:line="240" w:lineRule="auto"/>
        <w:ind w:left="180" w:hanging="180"/>
        <w:rPr>
          <w:rFonts w:ascii="Times New Roman" w:hAnsi="Times New Roman" w:cs="Times New Roman"/>
          <w:sz w:val="24"/>
          <w:szCs w:val="24"/>
        </w:rPr>
      </w:pPr>
      <w:r w:rsidRPr="002A02C7">
        <w:rPr>
          <w:rFonts w:ascii="Times New Roman" w:hAnsi="Times New Roman" w:cs="Times New Roman"/>
          <w:sz w:val="24"/>
          <w:szCs w:val="24"/>
        </w:rPr>
        <w:t>Calculate Chemical Speciation</w:t>
      </w:r>
    </w:p>
    <w:p w14:paraId="2084A46E" w14:textId="77777777" w:rsidR="00B6170F" w:rsidRPr="002A02C7" w:rsidRDefault="00B6170F" w:rsidP="00B6170F">
      <w:pPr>
        <w:pStyle w:val="ListParagraph"/>
        <w:numPr>
          <w:ilvl w:val="0"/>
          <w:numId w:val="7"/>
        </w:numPr>
        <w:spacing w:after="0" w:line="240" w:lineRule="auto"/>
        <w:ind w:left="180" w:hanging="180"/>
        <w:rPr>
          <w:rFonts w:ascii="Times New Roman" w:hAnsi="Times New Roman" w:cs="Times New Roman"/>
          <w:sz w:val="24"/>
          <w:szCs w:val="24"/>
        </w:rPr>
      </w:pPr>
      <w:r w:rsidRPr="002A02C7">
        <w:rPr>
          <w:rFonts w:ascii="Times New Roman" w:hAnsi="Times New Roman" w:cs="Times New Roman"/>
          <w:sz w:val="24"/>
          <w:szCs w:val="24"/>
        </w:rPr>
        <w:lastRenderedPageBreak/>
        <w:t>Calculate p-Chem Properties</w:t>
      </w:r>
    </w:p>
    <w:p w14:paraId="1BA4CB75" w14:textId="5DD45087" w:rsidR="00B6170F" w:rsidRPr="002A02C7" w:rsidRDefault="00B6170F" w:rsidP="00B6170F">
      <w:pPr>
        <w:pStyle w:val="ListParagraph"/>
        <w:numPr>
          <w:ilvl w:val="0"/>
          <w:numId w:val="7"/>
        </w:numPr>
        <w:spacing w:after="0" w:line="240" w:lineRule="auto"/>
        <w:ind w:left="180" w:hanging="180"/>
        <w:rPr>
          <w:rFonts w:ascii="Times New Roman" w:hAnsi="Times New Roman" w:cs="Times New Roman"/>
          <w:sz w:val="24"/>
          <w:szCs w:val="24"/>
        </w:rPr>
      </w:pPr>
      <w:r w:rsidRPr="002A02C7">
        <w:rPr>
          <w:rFonts w:ascii="Times New Roman" w:hAnsi="Times New Roman" w:cs="Times New Roman"/>
          <w:sz w:val="24"/>
          <w:szCs w:val="24"/>
        </w:rPr>
        <w:t>Generate Transformation Products</w:t>
      </w:r>
    </w:p>
    <w:p w14:paraId="4EE1F412" w14:textId="7CA82679" w:rsidR="009E083F" w:rsidRDefault="009E083F" w:rsidP="00B6170F">
      <w:pPr>
        <w:autoSpaceDE w:val="0"/>
        <w:autoSpaceDN w:val="0"/>
        <w:adjustRightInd w:val="0"/>
        <w:spacing w:after="0" w:line="240" w:lineRule="auto"/>
        <w:rPr>
          <w:rFonts w:ascii="Arial" w:hAnsi="Arial" w:cs="Arial"/>
          <w:sz w:val="18"/>
          <w:szCs w:val="18"/>
        </w:rPr>
      </w:pPr>
    </w:p>
    <w:p w14:paraId="1C1E0F07" w14:textId="59D8FBD9" w:rsidR="0023162C" w:rsidRPr="00B6170F" w:rsidRDefault="009E083F" w:rsidP="00B6170F">
      <w:pPr>
        <w:autoSpaceDE w:val="0"/>
        <w:autoSpaceDN w:val="0"/>
        <w:adjustRightInd w:val="0"/>
        <w:spacing w:after="0" w:line="240" w:lineRule="auto"/>
        <w:rPr>
          <w:rFonts w:ascii="Arial" w:hAnsi="Arial" w:cs="Arial"/>
          <w:sz w:val="18"/>
          <w:szCs w:val="18"/>
        </w:rPr>
      </w:pPr>
      <w:r>
        <w:rPr>
          <w:noProof/>
        </w:rPr>
        <w:drawing>
          <wp:anchor distT="0" distB="0" distL="114300" distR="114300" simplePos="0" relativeHeight="251700736" behindDoc="0" locked="0" layoutInCell="1" allowOverlap="1" wp14:anchorId="3F91E914" wp14:editId="2F0DB582">
            <wp:simplePos x="0" y="0"/>
            <wp:positionH relativeFrom="column">
              <wp:posOffset>1185545</wp:posOffset>
            </wp:positionH>
            <wp:positionV relativeFrom="paragraph">
              <wp:posOffset>92710</wp:posOffset>
            </wp:positionV>
            <wp:extent cx="4662805" cy="3177540"/>
            <wp:effectExtent l="0" t="0" r="4445"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21122"/>
                    <a:stretch/>
                  </pic:blipFill>
                  <pic:spPr bwMode="auto">
                    <a:xfrm>
                      <a:off x="0" y="0"/>
                      <a:ext cx="4662805" cy="3177540"/>
                    </a:xfrm>
                    <a:prstGeom prst="rect">
                      <a:avLst/>
                    </a:prstGeom>
                    <a:ln>
                      <a:noFill/>
                    </a:ln>
                    <a:extLst>
                      <a:ext uri="{53640926-AAD7-44D8-BBD7-CCE9431645EC}">
                        <a14:shadowObscured xmlns:a14="http://schemas.microsoft.com/office/drawing/2010/main"/>
                      </a:ext>
                    </a:extLst>
                  </pic:spPr>
                </pic:pic>
              </a:graphicData>
            </a:graphic>
          </wp:anchor>
        </w:drawing>
      </w:r>
    </w:p>
    <w:p w14:paraId="48332E43" w14:textId="0741F7F8" w:rsidR="0023162C" w:rsidRDefault="0023162C" w:rsidP="00D72093">
      <w:pPr>
        <w:spacing w:line="240" w:lineRule="auto"/>
        <w:rPr>
          <w:rFonts w:ascii="Arial" w:eastAsia="Times New Roman" w:hAnsi="Arial" w:cs="Arial"/>
          <w:sz w:val="18"/>
          <w:szCs w:val="18"/>
        </w:rPr>
      </w:pPr>
    </w:p>
    <w:p w14:paraId="6E8290B3" w14:textId="48B0B732" w:rsidR="001A436D" w:rsidRDefault="001A436D" w:rsidP="000F19EE">
      <w:pPr>
        <w:tabs>
          <w:tab w:val="left" w:pos="903"/>
        </w:tabs>
        <w:autoSpaceDE w:val="0"/>
        <w:autoSpaceDN w:val="0"/>
        <w:adjustRightInd w:val="0"/>
        <w:spacing w:after="0" w:line="240" w:lineRule="auto"/>
        <w:rPr>
          <w:rFonts w:ascii="Arial" w:eastAsia="Times New Roman" w:hAnsi="Arial" w:cs="Arial"/>
          <w:sz w:val="18"/>
          <w:szCs w:val="18"/>
        </w:rPr>
      </w:pPr>
    </w:p>
    <w:p w14:paraId="21F608C8" w14:textId="4554F4E6" w:rsidR="001A436D" w:rsidRDefault="001A436D" w:rsidP="001A436D">
      <w:pPr>
        <w:autoSpaceDE w:val="0"/>
        <w:autoSpaceDN w:val="0"/>
        <w:adjustRightInd w:val="0"/>
        <w:spacing w:after="0" w:line="240" w:lineRule="auto"/>
        <w:jc w:val="center"/>
        <w:rPr>
          <w:rFonts w:ascii="Arial" w:eastAsia="Times New Roman" w:hAnsi="Arial" w:cs="Arial"/>
          <w:sz w:val="18"/>
          <w:szCs w:val="18"/>
        </w:rPr>
      </w:pPr>
    </w:p>
    <w:p w14:paraId="76BBADE8" w14:textId="77777777" w:rsidR="001A436D" w:rsidRDefault="001A436D" w:rsidP="00A37CFD">
      <w:pPr>
        <w:autoSpaceDE w:val="0"/>
        <w:autoSpaceDN w:val="0"/>
        <w:adjustRightInd w:val="0"/>
        <w:spacing w:after="0" w:line="240" w:lineRule="auto"/>
        <w:rPr>
          <w:rFonts w:ascii="Arial" w:eastAsia="Times New Roman" w:hAnsi="Arial" w:cs="Arial"/>
          <w:sz w:val="24"/>
          <w:szCs w:val="24"/>
        </w:rPr>
      </w:pPr>
    </w:p>
    <w:p w14:paraId="190B818A" w14:textId="32EF1B34" w:rsidR="000301FA" w:rsidRDefault="000301FA" w:rsidP="000301FA"/>
    <w:p w14:paraId="6975401B" w14:textId="277C5895" w:rsidR="00A37CFD" w:rsidRDefault="009E083F" w:rsidP="000301FA">
      <w:pPr>
        <w:spacing w:before="100" w:beforeAutospacing="1" w:after="100" w:afterAutospacing="1" w:line="240" w:lineRule="auto"/>
        <w:jc w:val="right"/>
        <w:rPr>
          <w:rFonts w:ascii="Arial" w:eastAsia="Times New Roman" w:hAnsi="Arial" w:cs="Arial"/>
          <w:sz w:val="24"/>
          <w:szCs w:val="24"/>
        </w:rPr>
      </w:pPr>
      <w:r>
        <w:rPr>
          <w:rFonts w:ascii="Arial" w:hAnsi="Arial" w:cs="Arial"/>
          <w:noProof/>
          <w:sz w:val="18"/>
          <w:szCs w:val="18"/>
        </w:rPr>
        <mc:AlternateContent>
          <mc:Choice Requires="wps">
            <w:drawing>
              <wp:anchor distT="0" distB="0" distL="114300" distR="114300" simplePos="0" relativeHeight="251619840" behindDoc="0" locked="0" layoutInCell="1" allowOverlap="1" wp14:anchorId="767F37AF" wp14:editId="3BF915B1">
                <wp:simplePos x="0" y="0"/>
                <wp:positionH relativeFrom="column">
                  <wp:posOffset>987425</wp:posOffset>
                </wp:positionH>
                <wp:positionV relativeFrom="paragraph">
                  <wp:posOffset>68580</wp:posOffset>
                </wp:positionV>
                <wp:extent cx="144145" cy="304165"/>
                <wp:effectExtent l="0" t="0" r="27305" b="19685"/>
                <wp:wrapNone/>
                <wp:docPr id="5"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145" cy="304165"/>
                        </a:xfrm>
                        <a:prstGeom prst="leftBrace">
                          <a:avLst>
                            <a:gd name="adj1" fmla="val 21620"/>
                            <a:gd name="adj2" fmla="val 50000"/>
                          </a:avLst>
                        </a:prstGeom>
                        <a:noFill/>
                        <a:ln w="190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20A6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4" o:spid="_x0000_s1026" type="#_x0000_t87" style="position:absolute;margin-left:77.75pt;margin-top:5.4pt;width:11.35pt;height:23.9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" adj="2213" strokeweight="1.5pt"/>
            </w:pict>
          </mc:Fallback>
        </mc:AlternateContent>
      </w:r>
      <w:r w:rsidRPr="000F19EE">
        <w:rPr>
          <w:rFonts w:ascii="Arial" w:eastAsia="Times New Roman" w:hAnsi="Arial" w:cs="Arial"/>
          <w:noProof/>
          <w:sz w:val="24"/>
          <w:szCs w:val="24"/>
        </w:rPr>
        <mc:AlternateContent>
          <mc:Choice Requires="wps">
            <w:drawing>
              <wp:anchor distT="45720" distB="45720" distL="114300" distR="114300" simplePos="0" relativeHeight="251655680" behindDoc="0" locked="0" layoutInCell="1" allowOverlap="1" wp14:anchorId="41515D3E" wp14:editId="5DC1FC7E">
                <wp:simplePos x="0" y="0"/>
                <wp:positionH relativeFrom="column">
                  <wp:posOffset>151765</wp:posOffset>
                </wp:positionH>
                <wp:positionV relativeFrom="paragraph">
                  <wp:posOffset>4657</wp:posOffset>
                </wp:positionV>
                <wp:extent cx="836295" cy="457200"/>
                <wp:effectExtent l="0" t="0" r="2095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457200"/>
                        </a:xfrm>
                        <a:prstGeom prst="rect">
                          <a:avLst/>
                        </a:prstGeom>
                        <a:solidFill>
                          <a:srgbClr val="FFFFFF"/>
                        </a:solidFill>
                        <a:ln w="9525">
                          <a:solidFill>
                            <a:srgbClr val="000000"/>
                          </a:solidFill>
                          <a:miter lim="800000"/>
                          <a:headEnd/>
                          <a:tailEnd/>
                        </a:ln>
                      </wps:spPr>
                      <wps:txbx>
                        <w:txbxContent>
                          <w:p w14:paraId="407B2689" w14:textId="77777777" w:rsidR="00903769" w:rsidRDefault="00903769" w:rsidP="000301FA">
                            <w:pPr>
                              <w:jc w:val="center"/>
                            </w:pPr>
                            <w:r>
                              <w:t>CTS Workflows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515D3E" id="_x0000_t202" coordsize="21600,21600" o:spt="202" path="m,l,21600r21600,l21600,xe">
                <v:stroke joinstyle="miter"/>
                <v:path gradientshapeok="t" o:connecttype="rect"/>
              </v:shapetype>
              <v:shape id="Text Box 2" o:spid="_x0000_s1026" type="#_x0000_t202" style="position:absolute;left:0;text-align:left;margin-left:11.95pt;margin-top:.35pt;width:65.85pt;height:36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">
                <v:textbox>
                  <w:txbxContent>
                    <w:p w14:paraId="407B2689" w14:textId="77777777" w:rsidR="00903769" w:rsidRDefault="00903769" w:rsidP="000301FA">
                      <w:pPr>
                        <w:jc w:val="center"/>
                      </w:pPr>
                      <w:r>
                        <w:t>CTS Workflows</w:t>
                      </w:r>
                    </w:p>
                  </w:txbxContent>
                </v:textbox>
              </v:shape>
            </w:pict>
          </mc:Fallback>
        </mc:AlternateContent>
      </w:r>
    </w:p>
    <w:p w14:paraId="522935C2" w14:textId="77777777" w:rsidR="00433103" w:rsidRDefault="00433103" w:rsidP="00AB7A42">
      <w:pPr>
        <w:autoSpaceDE w:val="0"/>
        <w:autoSpaceDN w:val="0"/>
        <w:adjustRightInd w:val="0"/>
        <w:spacing w:after="0" w:line="240" w:lineRule="auto"/>
        <w:rPr>
          <w:rFonts w:ascii="Arial" w:hAnsi="Arial" w:cs="Arial"/>
          <w:sz w:val="18"/>
          <w:szCs w:val="18"/>
        </w:rPr>
      </w:pPr>
    </w:p>
    <w:p w14:paraId="1200272D" w14:textId="77777777" w:rsidR="00F765E6" w:rsidRDefault="00F765E6" w:rsidP="00AB7A42">
      <w:pPr>
        <w:autoSpaceDE w:val="0"/>
        <w:autoSpaceDN w:val="0"/>
        <w:adjustRightInd w:val="0"/>
        <w:spacing w:after="0" w:line="240" w:lineRule="auto"/>
        <w:rPr>
          <w:rFonts w:ascii="Arial" w:hAnsi="Arial" w:cs="Arial"/>
          <w:sz w:val="18"/>
          <w:szCs w:val="18"/>
        </w:rPr>
      </w:pPr>
    </w:p>
    <w:p w14:paraId="2AEB98B4" w14:textId="77777777" w:rsidR="00F765E6" w:rsidRDefault="00F765E6" w:rsidP="00AB7A42">
      <w:pPr>
        <w:autoSpaceDE w:val="0"/>
        <w:autoSpaceDN w:val="0"/>
        <w:adjustRightInd w:val="0"/>
        <w:spacing w:after="0" w:line="240" w:lineRule="auto"/>
        <w:rPr>
          <w:rFonts w:ascii="Arial" w:hAnsi="Arial" w:cs="Arial"/>
          <w:sz w:val="18"/>
          <w:szCs w:val="18"/>
        </w:rPr>
      </w:pPr>
    </w:p>
    <w:p w14:paraId="2B4E0370" w14:textId="77777777" w:rsidR="00F765E6" w:rsidRDefault="00F765E6" w:rsidP="00AB7A42">
      <w:pPr>
        <w:autoSpaceDE w:val="0"/>
        <w:autoSpaceDN w:val="0"/>
        <w:adjustRightInd w:val="0"/>
        <w:spacing w:after="0" w:line="240" w:lineRule="auto"/>
        <w:rPr>
          <w:rFonts w:ascii="Arial" w:hAnsi="Arial" w:cs="Arial"/>
          <w:sz w:val="18"/>
          <w:szCs w:val="18"/>
        </w:rPr>
      </w:pPr>
    </w:p>
    <w:p w14:paraId="6AE6B58E" w14:textId="77777777" w:rsidR="00F765E6" w:rsidRDefault="00F765E6" w:rsidP="00AB7A42">
      <w:pPr>
        <w:autoSpaceDE w:val="0"/>
        <w:autoSpaceDN w:val="0"/>
        <w:adjustRightInd w:val="0"/>
        <w:spacing w:after="0" w:line="240" w:lineRule="auto"/>
        <w:rPr>
          <w:rFonts w:ascii="Arial" w:hAnsi="Arial" w:cs="Arial"/>
          <w:sz w:val="18"/>
          <w:szCs w:val="18"/>
        </w:rPr>
      </w:pPr>
    </w:p>
    <w:p w14:paraId="2FCFE892" w14:textId="77777777" w:rsidR="00F765E6" w:rsidRDefault="00F765E6" w:rsidP="00AB7A42">
      <w:pPr>
        <w:autoSpaceDE w:val="0"/>
        <w:autoSpaceDN w:val="0"/>
        <w:adjustRightInd w:val="0"/>
        <w:spacing w:after="0" w:line="240" w:lineRule="auto"/>
        <w:rPr>
          <w:rFonts w:ascii="Arial" w:hAnsi="Arial" w:cs="Arial"/>
          <w:sz w:val="18"/>
          <w:szCs w:val="18"/>
        </w:rPr>
      </w:pPr>
    </w:p>
    <w:p w14:paraId="5619F6BD" w14:textId="77777777" w:rsidR="00B6170F" w:rsidRDefault="00B6170F" w:rsidP="00AB7A42">
      <w:pPr>
        <w:autoSpaceDE w:val="0"/>
        <w:autoSpaceDN w:val="0"/>
        <w:adjustRightInd w:val="0"/>
        <w:spacing w:after="0" w:line="240" w:lineRule="auto"/>
        <w:rPr>
          <w:rFonts w:ascii="Arial" w:hAnsi="Arial" w:cs="Arial"/>
          <w:sz w:val="18"/>
          <w:szCs w:val="18"/>
        </w:rPr>
      </w:pPr>
    </w:p>
    <w:p w14:paraId="3D1B985D" w14:textId="77777777" w:rsidR="00B6170F" w:rsidRDefault="00B6170F" w:rsidP="00AB7A42">
      <w:pPr>
        <w:autoSpaceDE w:val="0"/>
        <w:autoSpaceDN w:val="0"/>
        <w:adjustRightInd w:val="0"/>
        <w:spacing w:after="0" w:line="240" w:lineRule="auto"/>
        <w:rPr>
          <w:rFonts w:ascii="Arial" w:hAnsi="Arial" w:cs="Arial"/>
          <w:sz w:val="18"/>
          <w:szCs w:val="18"/>
        </w:rPr>
      </w:pPr>
    </w:p>
    <w:p w14:paraId="66B0EA3F" w14:textId="77777777" w:rsidR="00B6170F" w:rsidRDefault="00B6170F" w:rsidP="00AB7A42">
      <w:pPr>
        <w:autoSpaceDE w:val="0"/>
        <w:autoSpaceDN w:val="0"/>
        <w:adjustRightInd w:val="0"/>
        <w:spacing w:after="0" w:line="240" w:lineRule="auto"/>
        <w:rPr>
          <w:rFonts w:ascii="Arial" w:hAnsi="Arial" w:cs="Arial"/>
          <w:sz w:val="18"/>
          <w:szCs w:val="18"/>
        </w:rPr>
      </w:pPr>
    </w:p>
    <w:p w14:paraId="2C175126" w14:textId="77777777" w:rsidR="00B6170F" w:rsidRDefault="00B6170F" w:rsidP="00AB7A42">
      <w:pPr>
        <w:autoSpaceDE w:val="0"/>
        <w:autoSpaceDN w:val="0"/>
        <w:adjustRightInd w:val="0"/>
        <w:spacing w:after="0" w:line="240" w:lineRule="auto"/>
        <w:rPr>
          <w:rFonts w:ascii="Arial" w:hAnsi="Arial" w:cs="Arial"/>
          <w:sz w:val="18"/>
          <w:szCs w:val="18"/>
        </w:rPr>
      </w:pPr>
    </w:p>
    <w:p w14:paraId="1590E59D" w14:textId="77777777" w:rsidR="00B6170F" w:rsidRDefault="00B6170F" w:rsidP="00AB7A42">
      <w:pPr>
        <w:autoSpaceDE w:val="0"/>
        <w:autoSpaceDN w:val="0"/>
        <w:adjustRightInd w:val="0"/>
        <w:spacing w:after="0" w:line="240" w:lineRule="auto"/>
        <w:rPr>
          <w:rFonts w:ascii="Arial" w:hAnsi="Arial" w:cs="Arial"/>
          <w:sz w:val="18"/>
          <w:szCs w:val="18"/>
        </w:rPr>
      </w:pPr>
    </w:p>
    <w:p w14:paraId="72C58476" w14:textId="77777777" w:rsidR="00B6170F" w:rsidRDefault="00B6170F" w:rsidP="00AB7A42">
      <w:pPr>
        <w:autoSpaceDE w:val="0"/>
        <w:autoSpaceDN w:val="0"/>
        <w:adjustRightInd w:val="0"/>
        <w:spacing w:after="0" w:line="240" w:lineRule="auto"/>
        <w:rPr>
          <w:rFonts w:ascii="Arial" w:hAnsi="Arial" w:cs="Arial"/>
          <w:sz w:val="18"/>
          <w:szCs w:val="18"/>
        </w:rPr>
      </w:pPr>
    </w:p>
    <w:p w14:paraId="1E778733" w14:textId="77777777" w:rsidR="00B6170F" w:rsidRDefault="00B6170F" w:rsidP="00AB7A42">
      <w:pPr>
        <w:autoSpaceDE w:val="0"/>
        <w:autoSpaceDN w:val="0"/>
        <w:adjustRightInd w:val="0"/>
        <w:spacing w:after="0" w:line="240" w:lineRule="auto"/>
        <w:rPr>
          <w:rFonts w:ascii="Arial" w:hAnsi="Arial" w:cs="Arial"/>
          <w:sz w:val="18"/>
          <w:szCs w:val="18"/>
        </w:rPr>
      </w:pPr>
    </w:p>
    <w:p w14:paraId="6A8A6B65" w14:textId="77777777" w:rsidR="00B6170F" w:rsidRDefault="00B6170F" w:rsidP="00AB7A42">
      <w:pPr>
        <w:autoSpaceDE w:val="0"/>
        <w:autoSpaceDN w:val="0"/>
        <w:adjustRightInd w:val="0"/>
        <w:spacing w:after="0" w:line="240" w:lineRule="auto"/>
        <w:rPr>
          <w:rFonts w:ascii="Arial" w:hAnsi="Arial" w:cs="Arial"/>
          <w:sz w:val="18"/>
          <w:szCs w:val="18"/>
        </w:rPr>
      </w:pPr>
    </w:p>
    <w:p w14:paraId="4D5D461B" w14:textId="77777777" w:rsidR="009E083F" w:rsidRDefault="009E083F" w:rsidP="00AB7A42">
      <w:pPr>
        <w:autoSpaceDE w:val="0"/>
        <w:autoSpaceDN w:val="0"/>
        <w:adjustRightInd w:val="0"/>
        <w:spacing w:after="0" w:line="240" w:lineRule="auto"/>
        <w:rPr>
          <w:rFonts w:ascii="Arial" w:hAnsi="Arial" w:cs="Arial"/>
          <w:sz w:val="18"/>
          <w:szCs w:val="18"/>
        </w:rPr>
      </w:pPr>
    </w:p>
    <w:p w14:paraId="1F700955" w14:textId="77777777" w:rsidR="00F765E6" w:rsidRDefault="006D0C39" w:rsidP="000301FA">
      <w:pPr>
        <w:pStyle w:val="Heading3"/>
      </w:pPr>
      <w:hyperlink w:history="1">
        <w:bookmarkStart w:id="7" w:name="_Toc430003463"/>
        <w:r w:rsidR="00C66DA2" w:rsidRPr="00C41BF0">
          <w:t>Calculate Chemical Speciation Workflow</w:t>
        </w:r>
        <w:bookmarkEnd w:id="7"/>
      </w:hyperlink>
    </w:p>
    <w:p w14:paraId="2822C2D8" w14:textId="77777777" w:rsidR="00F765E6" w:rsidRDefault="00F765E6" w:rsidP="00AB7A42">
      <w:pPr>
        <w:autoSpaceDE w:val="0"/>
        <w:autoSpaceDN w:val="0"/>
        <w:adjustRightInd w:val="0"/>
        <w:spacing w:after="0" w:line="240" w:lineRule="auto"/>
        <w:rPr>
          <w:rFonts w:ascii="Arial" w:hAnsi="Arial" w:cs="Arial"/>
          <w:sz w:val="18"/>
          <w:szCs w:val="18"/>
        </w:rPr>
      </w:pPr>
    </w:p>
    <w:p w14:paraId="58999E73" w14:textId="2D6053E0" w:rsidR="002A02C7" w:rsidRPr="002A02C7" w:rsidRDefault="002A02C7" w:rsidP="002A02C7">
      <w:pPr>
        <w:spacing w:line="240" w:lineRule="auto"/>
        <w:rPr>
          <w:rFonts w:ascii="Times New Roman" w:hAnsi="Times New Roman" w:cs="Times New Roman"/>
          <w:sz w:val="24"/>
          <w:szCs w:val="24"/>
        </w:rPr>
      </w:pPr>
      <w:r w:rsidRPr="00D72093">
        <w:rPr>
          <w:rFonts w:ascii="Arial" w:hAnsi="Arial" w:cs="Arial"/>
          <w:sz w:val="20"/>
          <w:szCs w:val="20"/>
        </w:rPr>
        <w:t>S</w:t>
      </w:r>
      <w:r w:rsidRPr="002A02C7">
        <w:rPr>
          <w:rFonts w:ascii="Times New Roman" w:hAnsi="Times New Roman" w:cs="Times New Roman"/>
          <w:sz w:val="24"/>
          <w:szCs w:val="24"/>
        </w:rPr>
        <w:t xml:space="preserve">election of the Calculate Chemical Speciation Workflow provides this page illustrating the workflow overview.  Click on the Go to User Inputs button </w:t>
      </w:r>
      <w:r w:rsidR="00134B88">
        <w:rPr>
          <w:rFonts w:ascii="Times New Roman" w:hAnsi="Times New Roman" w:cs="Times New Roman"/>
          <w:sz w:val="24"/>
          <w:szCs w:val="24"/>
        </w:rPr>
        <w:t xml:space="preserve">or the Inputs tab </w:t>
      </w:r>
      <w:r w:rsidRPr="002A02C7">
        <w:rPr>
          <w:rFonts w:ascii="Times New Roman" w:hAnsi="Times New Roman" w:cs="Times New Roman"/>
          <w:sz w:val="24"/>
          <w:szCs w:val="24"/>
        </w:rPr>
        <w:t xml:space="preserve">to </w:t>
      </w:r>
      <w:r w:rsidR="00134B88">
        <w:rPr>
          <w:rFonts w:ascii="Times New Roman" w:hAnsi="Times New Roman" w:cs="Times New Roman"/>
          <w:sz w:val="24"/>
          <w:szCs w:val="24"/>
        </w:rPr>
        <w:t>submit</w:t>
      </w:r>
      <w:r w:rsidR="00134B88" w:rsidRPr="002A02C7">
        <w:rPr>
          <w:rFonts w:ascii="Times New Roman" w:hAnsi="Times New Roman" w:cs="Times New Roman"/>
          <w:sz w:val="24"/>
          <w:szCs w:val="24"/>
        </w:rPr>
        <w:t xml:space="preserve"> </w:t>
      </w:r>
      <w:r w:rsidR="00134B88">
        <w:rPr>
          <w:rFonts w:ascii="Times New Roman" w:hAnsi="Times New Roman" w:cs="Times New Roman"/>
          <w:sz w:val="24"/>
          <w:szCs w:val="24"/>
        </w:rPr>
        <w:t>a single chemical for processing, or click on the Batch tab to submit a batch run (currently under construction)</w:t>
      </w:r>
      <w:r w:rsidRPr="002A02C7">
        <w:rPr>
          <w:rFonts w:ascii="Times New Roman" w:hAnsi="Times New Roman" w:cs="Times New Roman"/>
          <w:sz w:val="24"/>
          <w:szCs w:val="24"/>
        </w:rPr>
        <w:t xml:space="preserve">.  </w:t>
      </w:r>
    </w:p>
    <w:p w14:paraId="186094A5" w14:textId="5F936D72" w:rsidR="00F765E6" w:rsidRDefault="00A33920" w:rsidP="00AB7A42">
      <w:pPr>
        <w:autoSpaceDE w:val="0"/>
        <w:autoSpaceDN w:val="0"/>
        <w:adjustRightInd w:val="0"/>
        <w:spacing w:after="0" w:line="240" w:lineRule="auto"/>
        <w:rPr>
          <w:rFonts w:ascii="Arial" w:hAnsi="Arial" w:cs="Arial"/>
          <w:sz w:val="18"/>
          <w:szCs w:val="18"/>
        </w:rPr>
      </w:pPr>
      <w:r>
        <w:rPr>
          <w:noProof/>
        </w:rPr>
        <w:drawing>
          <wp:anchor distT="0" distB="0" distL="114300" distR="114300" simplePos="0" relativeHeight="251701760" behindDoc="0" locked="0" layoutInCell="1" allowOverlap="1" wp14:anchorId="01E9A377" wp14:editId="76005BC4">
            <wp:simplePos x="0" y="0"/>
            <wp:positionH relativeFrom="column">
              <wp:posOffset>1134745</wp:posOffset>
            </wp:positionH>
            <wp:positionV relativeFrom="paragraph">
              <wp:posOffset>130810</wp:posOffset>
            </wp:positionV>
            <wp:extent cx="3648075" cy="297180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48075" cy="2971800"/>
                    </a:xfrm>
                    <a:prstGeom prst="rect">
                      <a:avLst/>
                    </a:prstGeom>
                  </pic:spPr>
                </pic:pic>
              </a:graphicData>
            </a:graphic>
          </wp:anchor>
        </w:drawing>
      </w:r>
    </w:p>
    <w:p w14:paraId="4C3342E0" w14:textId="77777777" w:rsidR="00F765E6" w:rsidRDefault="00F765E6" w:rsidP="00AB7A42">
      <w:pPr>
        <w:autoSpaceDE w:val="0"/>
        <w:autoSpaceDN w:val="0"/>
        <w:adjustRightInd w:val="0"/>
        <w:spacing w:after="0" w:line="240" w:lineRule="auto"/>
        <w:rPr>
          <w:rFonts w:ascii="Arial" w:hAnsi="Arial" w:cs="Arial"/>
          <w:sz w:val="18"/>
          <w:szCs w:val="18"/>
        </w:rPr>
      </w:pPr>
    </w:p>
    <w:p w14:paraId="65996968" w14:textId="77777777" w:rsidR="00F765E6" w:rsidRDefault="00F765E6" w:rsidP="00AB7A42">
      <w:pPr>
        <w:autoSpaceDE w:val="0"/>
        <w:autoSpaceDN w:val="0"/>
        <w:adjustRightInd w:val="0"/>
        <w:spacing w:after="0" w:line="240" w:lineRule="auto"/>
        <w:rPr>
          <w:rFonts w:ascii="Arial" w:hAnsi="Arial" w:cs="Arial"/>
          <w:sz w:val="18"/>
          <w:szCs w:val="18"/>
        </w:rPr>
      </w:pPr>
    </w:p>
    <w:p w14:paraId="496DB969" w14:textId="77777777" w:rsidR="00F765E6" w:rsidRDefault="00F765E6" w:rsidP="00AB7A42">
      <w:pPr>
        <w:autoSpaceDE w:val="0"/>
        <w:autoSpaceDN w:val="0"/>
        <w:adjustRightInd w:val="0"/>
        <w:spacing w:after="0" w:line="240" w:lineRule="auto"/>
        <w:rPr>
          <w:rFonts w:ascii="Arial" w:hAnsi="Arial" w:cs="Arial"/>
          <w:sz w:val="18"/>
          <w:szCs w:val="18"/>
        </w:rPr>
      </w:pPr>
    </w:p>
    <w:p w14:paraId="116EC9F0" w14:textId="77777777" w:rsidR="00F765E6" w:rsidRDefault="00F765E6" w:rsidP="00AB7A42">
      <w:pPr>
        <w:autoSpaceDE w:val="0"/>
        <w:autoSpaceDN w:val="0"/>
        <w:adjustRightInd w:val="0"/>
        <w:spacing w:after="0" w:line="240" w:lineRule="auto"/>
        <w:rPr>
          <w:rFonts w:ascii="Arial" w:hAnsi="Arial" w:cs="Arial"/>
          <w:sz w:val="18"/>
          <w:szCs w:val="18"/>
        </w:rPr>
      </w:pPr>
    </w:p>
    <w:p w14:paraId="6245B907" w14:textId="77777777" w:rsidR="00F765E6" w:rsidRDefault="00F765E6" w:rsidP="00AB7A42">
      <w:pPr>
        <w:autoSpaceDE w:val="0"/>
        <w:autoSpaceDN w:val="0"/>
        <w:adjustRightInd w:val="0"/>
        <w:spacing w:after="0" w:line="240" w:lineRule="auto"/>
        <w:rPr>
          <w:rFonts w:ascii="Arial" w:hAnsi="Arial" w:cs="Arial"/>
          <w:sz w:val="18"/>
          <w:szCs w:val="18"/>
        </w:rPr>
      </w:pPr>
    </w:p>
    <w:p w14:paraId="27D82E44" w14:textId="77777777" w:rsidR="00D63E31" w:rsidRDefault="00D63E31" w:rsidP="00C41BF0"/>
    <w:p w14:paraId="2B73AFAF" w14:textId="77777777" w:rsidR="00D63E31" w:rsidRDefault="00D63E31" w:rsidP="00C41BF0"/>
    <w:p w14:paraId="1027A345" w14:textId="77777777" w:rsidR="00D63E31" w:rsidRDefault="00D63E31" w:rsidP="00C41BF0"/>
    <w:p w14:paraId="5BAF479C" w14:textId="77777777" w:rsidR="00D63E31" w:rsidRDefault="00D63E31" w:rsidP="00C41BF0"/>
    <w:p w14:paraId="6E5B18B1" w14:textId="77777777" w:rsidR="00D63E31" w:rsidRDefault="00D63E31" w:rsidP="00C41BF0"/>
    <w:p w14:paraId="37CF2328" w14:textId="77777777" w:rsidR="00D63E31" w:rsidRDefault="00D63E31" w:rsidP="00C41BF0"/>
    <w:p w14:paraId="20847BE4" w14:textId="77777777" w:rsidR="00D63E31" w:rsidRDefault="00D63E31" w:rsidP="00C41BF0"/>
    <w:p w14:paraId="1591A2D0" w14:textId="77777777" w:rsidR="00D63E31" w:rsidRDefault="00D63E31" w:rsidP="00C41BF0"/>
    <w:p w14:paraId="5B148047" w14:textId="4E929C51" w:rsidR="00D63E31" w:rsidRPr="00A402FD" w:rsidRDefault="00942F11" w:rsidP="00C41BF0">
      <w:pPr>
        <w:rPr>
          <w:rFonts w:ascii="Times New Roman" w:hAnsi="Times New Roman" w:cs="Times New Roman"/>
          <w:sz w:val="24"/>
          <w:szCs w:val="24"/>
        </w:rPr>
      </w:pPr>
      <w:r>
        <w:rPr>
          <w:noProof/>
        </w:rPr>
        <w:drawing>
          <wp:anchor distT="0" distB="0" distL="114300" distR="114300" simplePos="0" relativeHeight="251702784" behindDoc="0" locked="0" layoutInCell="1" allowOverlap="1" wp14:anchorId="53E570C9" wp14:editId="06CD60EC">
            <wp:simplePos x="0" y="0"/>
            <wp:positionH relativeFrom="column">
              <wp:posOffset>1354667</wp:posOffset>
            </wp:positionH>
            <wp:positionV relativeFrom="paragraph">
              <wp:posOffset>652145</wp:posOffset>
            </wp:positionV>
            <wp:extent cx="2924175" cy="285750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924175" cy="2857500"/>
                    </a:xfrm>
                    <a:prstGeom prst="rect">
                      <a:avLst/>
                    </a:prstGeom>
                  </pic:spPr>
                </pic:pic>
              </a:graphicData>
            </a:graphic>
          </wp:anchor>
        </w:drawing>
      </w:r>
      <w:r w:rsidR="008F1358" w:rsidRPr="00A402FD">
        <w:rPr>
          <w:rFonts w:ascii="Times New Roman" w:hAnsi="Times New Roman" w:cs="Times New Roman"/>
          <w:sz w:val="24"/>
          <w:szCs w:val="24"/>
        </w:rPr>
        <w:t>Clicking on the Go to User Inputs button, the user is taken to the chemical editor, the use of which is described on p. 6.  For the following example, 4-aminophenol was entered into the Chemical Editor.</w:t>
      </w:r>
    </w:p>
    <w:p w14:paraId="3C8A105D" w14:textId="6098521A" w:rsidR="00D63E31" w:rsidRDefault="00D63E31" w:rsidP="00C41BF0"/>
    <w:p w14:paraId="17A2A132" w14:textId="77777777" w:rsidR="00D63E31" w:rsidRDefault="00D63E31" w:rsidP="00C41BF0"/>
    <w:p w14:paraId="550EB3BC" w14:textId="77777777" w:rsidR="00D63E31" w:rsidRDefault="00D63E31" w:rsidP="00C41BF0"/>
    <w:p w14:paraId="30121275" w14:textId="77777777" w:rsidR="00D63E31" w:rsidRDefault="00D63E31" w:rsidP="00C41BF0"/>
    <w:p w14:paraId="405AE034" w14:textId="77777777" w:rsidR="00D63E31" w:rsidRDefault="00D63E31" w:rsidP="00C41BF0"/>
    <w:p w14:paraId="79581297" w14:textId="77777777" w:rsidR="00D63E31" w:rsidRDefault="00D63E31" w:rsidP="00C41BF0"/>
    <w:p w14:paraId="0C6BDC63" w14:textId="77777777" w:rsidR="005D58AA" w:rsidRDefault="005D58AA" w:rsidP="00C41BF0"/>
    <w:p w14:paraId="20F27DAF" w14:textId="77777777" w:rsidR="005D58AA" w:rsidRDefault="005D58AA" w:rsidP="00C41BF0"/>
    <w:p w14:paraId="11CC7380" w14:textId="77777777" w:rsidR="005D58AA" w:rsidRDefault="005D58AA" w:rsidP="00C41BF0"/>
    <w:p w14:paraId="04E140A4" w14:textId="766D9A5D" w:rsidR="00D63E31" w:rsidRDefault="00D63E31" w:rsidP="00D63E31">
      <w:pPr>
        <w:spacing w:after="0"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 xml:space="preserve">After </w:t>
      </w:r>
      <w:r w:rsidR="00A402FD">
        <w:rPr>
          <w:rFonts w:ascii="Times New Roman" w:eastAsia="Times New Roman" w:hAnsi="Times New Roman" w:cs="Times New Roman"/>
          <w:sz w:val="24"/>
          <w:szCs w:val="24"/>
        </w:rPr>
        <w:t>clicking</w:t>
      </w:r>
      <w:r w:rsidRPr="00403C74">
        <w:rPr>
          <w:rFonts w:ascii="Times New Roman" w:eastAsia="Times New Roman" w:hAnsi="Times New Roman" w:cs="Times New Roman"/>
          <w:sz w:val="24"/>
          <w:szCs w:val="24"/>
        </w:rPr>
        <w:t xml:space="preserve"> the Next button at the bottom of the Chemical Editor</w:t>
      </w:r>
      <w:r w:rsidR="00134B88">
        <w:rPr>
          <w:rFonts w:ascii="Times New Roman" w:eastAsia="Times New Roman" w:hAnsi="Times New Roman" w:cs="Times New Roman"/>
          <w:sz w:val="24"/>
          <w:szCs w:val="24"/>
        </w:rPr>
        <w:t xml:space="preserve"> or the “Chemical Speciation” link at the top of the workflow frame</w:t>
      </w:r>
      <w:r w:rsidRPr="00403C74">
        <w:rPr>
          <w:rFonts w:ascii="Times New Roman" w:eastAsia="Times New Roman" w:hAnsi="Times New Roman" w:cs="Times New Roman"/>
          <w:sz w:val="24"/>
          <w:szCs w:val="24"/>
        </w:rPr>
        <w:t xml:space="preserve">, select </w:t>
      </w:r>
      <w:r w:rsidR="00A402FD">
        <w:rPr>
          <w:rFonts w:ascii="Times New Roman" w:eastAsia="Times New Roman" w:hAnsi="Times New Roman" w:cs="Times New Roman"/>
          <w:sz w:val="24"/>
          <w:szCs w:val="24"/>
        </w:rPr>
        <w:t>from</w:t>
      </w:r>
      <w:r w:rsidRPr="00403C74">
        <w:rPr>
          <w:rFonts w:ascii="Times New Roman" w:eastAsia="Times New Roman" w:hAnsi="Times New Roman" w:cs="Times New Roman"/>
          <w:sz w:val="24"/>
          <w:szCs w:val="24"/>
        </w:rPr>
        <w:t xml:space="preserve"> three available options for calculating chemical speciation:</w:t>
      </w:r>
    </w:p>
    <w:p w14:paraId="507975AB" w14:textId="77777777" w:rsidR="00403C74" w:rsidRPr="00403C74" w:rsidRDefault="00403C74" w:rsidP="00D63E31">
      <w:pPr>
        <w:spacing w:after="0" w:line="240" w:lineRule="auto"/>
        <w:rPr>
          <w:rFonts w:ascii="Times New Roman" w:eastAsia="Times New Roman" w:hAnsi="Times New Roman" w:cs="Times New Roman"/>
          <w:sz w:val="24"/>
          <w:szCs w:val="24"/>
        </w:rPr>
      </w:pPr>
    </w:p>
    <w:p w14:paraId="5EA413C3" w14:textId="77777777" w:rsidR="00D63E31" w:rsidRPr="00403C74" w:rsidRDefault="00D63E31" w:rsidP="00D63E31">
      <w:pPr>
        <w:pStyle w:val="ListParagraph"/>
        <w:numPr>
          <w:ilvl w:val="0"/>
          <w:numId w:val="1"/>
        </w:numPr>
        <w:spacing w:after="100" w:afterAutospacing="1" w:line="240" w:lineRule="auto"/>
        <w:ind w:left="180" w:hanging="180"/>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Calculate Ionization Constants</w:t>
      </w:r>
    </w:p>
    <w:p w14:paraId="5796F63B" w14:textId="77777777" w:rsidR="00D63E31" w:rsidRPr="00403C74" w:rsidRDefault="00D63E31" w:rsidP="00D63E31">
      <w:pPr>
        <w:pStyle w:val="ListParagraph"/>
        <w:numPr>
          <w:ilvl w:val="0"/>
          <w:numId w:val="1"/>
        </w:numPr>
        <w:spacing w:before="100" w:beforeAutospacing="1" w:after="100" w:afterAutospacing="1" w:line="240" w:lineRule="auto"/>
        <w:ind w:left="180" w:hanging="180"/>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Calculate Dominant Tautomer Distribution</w:t>
      </w:r>
    </w:p>
    <w:p w14:paraId="55711FD5" w14:textId="77777777" w:rsidR="00D63E31" w:rsidRPr="00403C74" w:rsidRDefault="00D63E31" w:rsidP="00D63E31">
      <w:pPr>
        <w:pStyle w:val="ListParagraph"/>
        <w:numPr>
          <w:ilvl w:val="0"/>
          <w:numId w:val="1"/>
        </w:numPr>
        <w:spacing w:after="0" w:line="240" w:lineRule="auto"/>
        <w:ind w:left="180" w:hanging="180"/>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Calculate Stereoisomers</w:t>
      </w:r>
    </w:p>
    <w:p w14:paraId="6FDF0585" w14:textId="77777777" w:rsidR="00D63E31" w:rsidRPr="00403C74" w:rsidRDefault="00D63E31" w:rsidP="00D63E31">
      <w:pPr>
        <w:pStyle w:val="ListParagraph"/>
        <w:spacing w:after="0" w:line="240" w:lineRule="auto"/>
        <w:ind w:left="540"/>
        <w:rPr>
          <w:rFonts w:ascii="Times New Roman" w:eastAsia="Times New Roman" w:hAnsi="Times New Roman" w:cs="Times New Roman"/>
          <w:sz w:val="24"/>
          <w:szCs w:val="24"/>
        </w:rPr>
      </w:pPr>
    </w:p>
    <w:p w14:paraId="59E3A2AC" w14:textId="7FBB908C" w:rsidR="00D63E31" w:rsidRPr="00403C74" w:rsidRDefault="00A402FD" w:rsidP="00D63E3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D63E31" w:rsidRPr="00403C74">
        <w:rPr>
          <w:rFonts w:ascii="Times New Roman" w:eastAsia="Times New Roman" w:hAnsi="Times New Roman" w:cs="Times New Roman"/>
          <w:sz w:val="24"/>
          <w:szCs w:val="24"/>
        </w:rPr>
        <w:t>elect any combination of the</w:t>
      </w:r>
      <w:r>
        <w:rPr>
          <w:rFonts w:ascii="Times New Roman" w:eastAsia="Times New Roman" w:hAnsi="Times New Roman" w:cs="Times New Roman"/>
          <w:sz w:val="24"/>
          <w:szCs w:val="24"/>
        </w:rPr>
        <w:t xml:space="preserve"> calculators;</w:t>
      </w:r>
      <w:r w:rsidR="00D63E31" w:rsidRPr="00403C74">
        <w:rPr>
          <w:rFonts w:ascii="Times New Roman" w:eastAsia="Times New Roman" w:hAnsi="Times New Roman" w:cs="Times New Roman"/>
          <w:sz w:val="24"/>
          <w:szCs w:val="24"/>
        </w:rPr>
        <w:t xml:space="preserve"> use the provided default values or to change the default values required by the user.  The following para</w:t>
      </w:r>
      <w:r>
        <w:rPr>
          <w:rFonts w:ascii="Times New Roman" w:eastAsia="Times New Roman" w:hAnsi="Times New Roman" w:cs="Times New Roman"/>
          <w:sz w:val="24"/>
          <w:szCs w:val="24"/>
        </w:rPr>
        <w:t>meters can be adjusted</w:t>
      </w:r>
      <w:r w:rsidR="00D63E31" w:rsidRPr="00403C74">
        <w:rPr>
          <w:rFonts w:ascii="Times New Roman" w:eastAsia="Times New Roman" w:hAnsi="Times New Roman" w:cs="Times New Roman"/>
          <w:sz w:val="24"/>
          <w:szCs w:val="24"/>
        </w:rPr>
        <w:t>:</w:t>
      </w:r>
    </w:p>
    <w:p w14:paraId="0CE474EF" w14:textId="77777777" w:rsidR="00D63E31" w:rsidRPr="00403C74" w:rsidRDefault="00D63E31" w:rsidP="00D63E31">
      <w:pPr>
        <w:spacing w:after="0" w:line="240" w:lineRule="auto"/>
        <w:rPr>
          <w:rFonts w:ascii="Times New Roman" w:eastAsia="Times New Roman" w:hAnsi="Times New Roman" w:cs="Times New Roman"/>
          <w:sz w:val="24"/>
          <w:szCs w:val="24"/>
        </w:rPr>
      </w:pPr>
    </w:p>
    <w:p w14:paraId="33669D23" w14:textId="77777777" w:rsidR="00D63E31" w:rsidRPr="00403C74" w:rsidRDefault="00D63E31" w:rsidP="00D63E31">
      <w:pPr>
        <w:pStyle w:val="ListParagraph"/>
        <w:numPr>
          <w:ilvl w:val="0"/>
          <w:numId w:val="1"/>
        </w:numPr>
        <w:spacing w:after="100" w:afterAutospacing="1" w:line="240" w:lineRule="auto"/>
        <w:ind w:left="180" w:hanging="180"/>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Calculate Ionization Constants</w:t>
      </w:r>
    </w:p>
    <w:p w14:paraId="02A716EB" w14:textId="77777777" w:rsidR="00D63E31" w:rsidRPr="00403C74" w:rsidRDefault="00D63E31" w:rsidP="00D63E31">
      <w:pPr>
        <w:pStyle w:val="ListParagraph"/>
        <w:numPr>
          <w:ilvl w:val="0"/>
          <w:numId w:val="15"/>
        </w:numPr>
        <w:spacing w:after="100" w:afterAutospacing="1"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Number of decimals:  Number of decimal places calculated for acidic and basic p</w:t>
      </w:r>
      <w:r w:rsidRPr="00403C74">
        <w:rPr>
          <w:rFonts w:ascii="Times New Roman" w:eastAsia="Times New Roman" w:hAnsi="Times New Roman" w:cs="Times New Roman"/>
          <w:i/>
          <w:sz w:val="24"/>
          <w:szCs w:val="24"/>
        </w:rPr>
        <w:t>K</w:t>
      </w:r>
      <w:r w:rsidRPr="00403C74">
        <w:rPr>
          <w:rFonts w:ascii="Times New Roman" w:eastAsia="Times New Roman" w:hAnsi="Times New Roman" w:cs="Times New Roman"/>
          <w:sz w:val="24"/>
          <w:szCs w:val="24"/>
          <w:vertAlign w:val="subscript"/>
        </w:rPr>
        <w:t>a</w:t>
      </w:r>
      <w:r w:rsidRPr="00403C74">
        <w:rPr>
          <w:rFonts w:ascii="Times New Roman" w:eastAsia="Times New Roman" w:hAnsi="Times New Roman" w:cs="Times New Roman"/>
          <w:sz w:val="24"/>
          <w:szCs w:val="24"/>
        </w:rPr>
        <w:t xml:space="preserve"> values</w:t>
      </w:r>
    </w:p>
    <w:p w14:paraId="5F26E89F" w14:textId="77777777" w:rsidR="00D63E31" w:rsidRPr="00403C74" w:rsidRDefault="00D63E31" w:rsidP="00D63E31">
      <w:pPr>
        <w:pStyle w:val="ListParagraph"/>
        <w:numPr>
          <w:ilvl w:val="0"/>
          <w:numId w:val="15"/>
        </w:numPr>
        <w:spacing w:before="100" w:beforeAutospacing="1" w:after="0"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pH Lower limit:  Specifies the lower end of the pH range for which the microspecies will be generated</w:t>
      </w:r>
    </w:p>
    <w:p w14:paraId="72B6FEE4" w14:textId="77777777" w:rsidR="00D63E31" w:rsidRPr="00403C74" w:rsidRDefault="00D63E31" w:rsidP="00D63E31">
      <w:pPr>
        <w:pStyle w:val="ListParagraph"/>
        <w:numPr>
          <w:ilvl w:val="0"/>
          <w:numId w:val="15"/>
        </w:numPr>
        <w:spacing w:before="100" w:beforeAutospacing="1" w:after="0"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pH Upper limit:  Specifies the upper end of the pH range for which the microspecies will be generated</w:t>
      </w:r>
    </w:p>
    <w:p w14:paraId="715D6D95" w14:textId="77777777" w:rsidR="00D63E31" w:rsidRPr="00403C74" w:rsidRDefault="00D63E31" w:rsidP="00D63E31">
      <w:pPr>
        <w:pStyle w:val="ListParagraph"/>
        <w:numPr>
          <w:ilvl w:val="0"/>
          <w:numId w:val="15"/>
        </w:numPr>
        <w:spacing w:before="100" w:beforeAutospacing="1" w:after="0"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 xml:space="preserve">Generate Major Microspecies at pH:  Generates the Major Microspecies at the specified pH. </w:t>
      </w:r>
    </w:p>
    <w:p w14:paraId="2841D79B" w14:textId="77777777" w:rsidR="00D63E31" w:rsidRPr="00403C74" w:rsidRDefault="00D63E31" w:rsidP="00D63E31">
      <w:pPr>
        <w:pStyle w:val="ListParagraph"/>
        <w:numPr>
          <w:ilvl w:val="0"/>
          <w:numId w:val="15"/>
        </w:numPr>
        <w:spacing w:before="100" w:beforeAutospacing="1" w:after="0"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pH step size:  Specifies the pH step size for the X-Axis of the plot illustrating the distribution of the microspecies as a function of pH</w:t>
      </w:r>
    </w:p>
    <w:p w14:paraId="00F90D22" w14:textId="77777777" w:rsidR="00D63E31" w:rsidRPr="00403C74" w:rsidRDefault="00D63E31" w:rsidP="00D63E31">
      <w:pPr>
        <w:pStyle w:val="ListParagraph"/>
        <w:numPr>
          <w:ilvl w:val="0"/>
          <w:numId w:val="1"/>
        </w:numPr>
        <w:spacing w:before="100" w:beforeAutospacing="1" w:after="100" w:afterAutospacing="1" w:line="240" w:lineRule="auto"/>
        <w:ind w:left="180" w:hanging="180"/>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Calculate Dominant Tautomer Distribution</w:t>
      </w:r>
    </w:p>
    <w:p w14:paraId="6D799130" w14:textId="77777777" w:rsidR="00D63E31" w:rsidRPr="00403C74" w:rsidRDefault="00D63E31" w:rsidP="00D63E31">
      <w:pPr>
        <w:pStyle w:val="ListParagraph"/>
        <w:numPr>
          <w:ilvl w:val="0"/>
          <w:numId w:val="15"/>
        </w:numPr>
        <w:spacing w:after="100" w:afterAutospacing="1"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lastRenderedPageBreak/>
        <w:t>Maximum Number of Structures:  Specifies the maximum number of structures that will be generated.</w:t>
      </w:r>
    </w:p>
    <w:p w14:paraId="6BC3D559" w14:textId="59A5363B" w:rsidR="00D63E31" w:rsidRPr="00403C74" w:rsidRDefault="00D63E31" w:rsidP="00D63E31">
      <w:pPr>
        <w:pStyle w:val="ListParagraph"/>
        <w:numPr>
          <w:ilvl w:val="0"/>
          <w:numId w:val="15"/>
        </w:numPr>
        <w:spacing w:after="100" w:afterAutospacing="1"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At pH:  Specifies the pH at which the dominant tautomer distribution will be calculate</w:t>
      </w:r>
      <w:r w:rsidR="00A402FD">
        <w:rPr>
          <w:rFonts w:ascii="Times New Roman" w:eastAsia="Times New Roman" w:hAnsi="Times New Roman" w:cs="Times New Roman"/>
          <w:sz w:val="24"/>
          <w:szCs w:val="24"/>
        </w:rPr>
        <w:t>d</w:t>
      </w:r>
    </w:p>
    <w:p w14:paraId="52DCA6E6" w14:textId="77777777" w:rsidR="00D63E31" w:rsidRPr="00403C74" w:rsidRDefault="00D63E31" w:rsidP="00D63E31">
      <w:pPr>
        <w:pStyle w:val="ListParagraph"/>
        <w:numPr>
          <w:ilvl w:val="0"/>
          <w:numId w:val="1"/>
        </w:numPr>
        <w:spacing w:after="0" w:line="240" w:lineRule="auto"/>
        <w:ind w:left="180" w:hanging="180"/>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Calculate Stereoisomers</w:t>
      </w:r>
    </w:p>
    <w:p w14:paraId="75FBB139" w14:textId="70422D5A" w:rsidR="00D63E31" w:rsidRPr="00403C74" w:rsidRDefault="00D63E31" w:rsidP="00D63E31">
      <w:pPr>
        <w:pStyle w:val="ListParagraph"/>
        <w:numPr>
          <w:ilvl w:val="0"/>
          <w:numId w:val="15"/>
        </w:numPr>
        <w:spacing w:after="100" w:afterAutospacing="1" w:line="240" w:lineRule="auto"/>
        <w:rPr>
          <w:rFonts w:ascii="Times New Roman" w:eastAsia="Times New Roman" w:hAnsi="Times New Roman" w:cs="Times New Roman"/>
          <w:sz w:val="24"/>
          <w:szCs w:val="24"/>
        </w:rPr>
      </w:pPr>
      <w:r w:rsidRPr="00403C74">
        <w:rPr>
          <w:rFonts w:ascii="Times New Roman" w:eastAsia="Times New Roman" w:hAnsi="Times New Roman" w:cs="Times New Roman"/>
          <w:sz w:val="24"/>
          <w:szCs w:val="24"/>
        </w:rPr>
        <w:t>Maximum Number of Structures:  Specifies the maximum number of structures that will be generated.</w:t>
      </w:r>
    </w:p>
    <w:p w14:paraId="53CAD895" w14:textId="35D2C1BE" w:rsidR="00D63E31" w:rsidRPr="00403C74" w:rsidRDefault="00942F11" w:rsidP="00C66DA2">
      <w:pPr>
        <w:rPr>
          <w:rFonts w:ascii="Times New Roman" w:hAnsi="Times New Roman" w:cs="Times New Roman"/>
          <w:sz w:val="24"/>
          <w:szCs w:val="24"/>
        </w:rPr>
      </w:pPr>
      <w:r>
        <w:rPr>
          <w:noProof/>
        </w:rPr>
        <w:drawing>
          <wp:anchor distT="0" distB="0" distL="114300" distR="114300" simplePos="0" relativeHeight="251703808" behindDoc="0" locked="0" layoutInCell="1" allowOverlap="1" wp14:anchorId="778934F4" wp14:editId="100BF4CF">
            <wp:simplePos x="0" y="0"/>
            <wp:positionH relativeFrom="column">
              <wp:posOffset>1117176</wp:posOffset>
            </wp:positionH>
            <wp:positionV relativeFrom="paragraph">
              <wp:posOffset>18838</wp:posOffset>
            </wp:positionV>
            <wp:extent cx="3803881" cy="2760133"/>
            <wp:effectExtent l="0" t="0" r="6350" b="254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803881" cy="2760133"/>
                    </a:xfrm>
                    <a:prstGeom prst="rect">
                      <a:avLst/>
                    </a:prstGeom>
                  </pic:spPr>
                </pic:pic>
              </a:graphicData>
            </a:graphic>
            <wp14:sizeRelH relativeFrom="margin">
              <wp14:pctWidth>0</wp14:pctWidth>
            </wp14:sizeRelH>
            <wp14:sizeRelV relativeFrom="margin">
              <wp14:pctHeight>0</wp14:pctHeight>
            </wp14:sizeRelV>
          </wp:anchor>
        </w:drawing>
      </w:r>
    </w:p>
    <w:p w14:paraId="27E3B627" w14:textId="494634BD" w:rsidR="00D63E31" w:rsidRDefault="00D63E31" w:rsidP="00C66DA2">
      <w:pPr>
        <w:rPr>
          <w:rFonts w:ascii="Times New Roman" w:hAnsi="Times New Roman" w:cs="Times New Roman"/>
          <w:color w:val="000000"/>
          <w:sz w:val="24"/>
          <w:szCs w:val="24"/>
        </w:rPr>
      </w:pPr>
    </w:p>
    <w:p w14:paraId="65CFD0D4" w14:textId="77777777" w:rsidR="00D71BF2" w:rsidRDefault="00D71BF2" w:rsidP="00C66DA2">
      <w:pPr>
        <w:rPr>
          <w:rFonts w:ascii="Times New Roman" w:hAnsi="Times New Roman" w:cs="Times New Roman"/>
          <w:color w:val="000000"/>
          <w:sz w:val="24"/>
          <w:szCs w:val="24"/>
        </w:rPr>
      </w:pPr>
    </w:p>
    <w:p w14:paraId="708B4CF9" w14:textId="77777777" w:rsidR="00D71BF2" w:rsidRDefault="00D71BF2" w:rsidP="00C66DA2">
      <w:pPr>
        <w:rPr>
          <w:rFonts w:ascii="Times New Roman" w:hAnsi="Times New Roman" w:cs="Times New Roman"/>
          <w:color w:val="000000"/>
          <w:sz w:val="24"/>
          <w:szCs w:val="24"/>
        </w:rPr>
      </w:pPr>
    </w:p>
    <w:p w14:paraId="2B14E53E" w14:textId="77777777" w:rsidR="00D71BF2" w:rsidRDefault="00D71BF2" w:rsidP="00C66DA2">
      <w:pPr>
        <w:rPr>
          <w:rFonts w:ascii="Times New Roman" w:hAnsi="Times New Roman" w:cs="Times New Roman"/>
          <w:color w:val="000000"/>
          <w:sz w:val="24"/>
          <w:szCs w:val="24"/>
        </w:rPr>
      </w:pPr>
    </w:p>
    <w:p w14:paraId="5BAB4DDE" w14:textId="77777777" w:rsidR="00D71BF2" w:rsidRDefault="00D71BF2" w:rsidP="00C66DA2">
      <w:pPr>
        <w:rPr>
          <w:rFonts w:ascii="Times New Roman" w:hAnsi="Times New Roman" w:cs="Times New Roman"/>
          <w:color w:val="000000"/>
          <w:sz w:val="24"/>
          <w:szCs w:val="24"/>
        </w:rPr>
      </w:pPr>
    </w:p>
    <w:p w14:paraId="55D72F63" w14:textId="77777777" w:rsidR="00D71BF2" w:rsidRDefault="00D71BF2" w:rsidP="00C66DA2">
      <w:pPr>
        <w:rPr>
          <w:rFonts w:ascii="Times New Roman" w:hAnsi="Times New Roman" w:cs="Times New Roman"/>
          <w:color w:val="000000"/>
          <w:sz w:val="24"/>
          <w:szCs w:val="24"/>
        </w:rPr>
      </w:pPr>
    </w:p>
    <w:p w14:paraId="3B41DED4" w14:textId="77777777" w:rsidR="00D71BF2" w:rsidRDefault="00D71BF2" w:rsidP="00C66DA2">
      <w:pPr>
        <w:rPr>
          <w:rFonts w:ascii="Times New Roman" w:hAnsi="Times New Roman" w:cs="Times New Roman"/>
          <w:color w:val="000000"/>
          <w:sz w:val="24"/>
          <w:szCs w:val="24"/>
        </w:rPr>
      </w:pPr>
    </w:p>
    <w:p w14:paraId="690E3A23" w14:textId="77777777" w:rsidR="003E5A79" w:rsidRDefault="003E5A79" w:rsidP="00D71BF2">
      <w:pPr>
        <w:spacing w:after="0" w:line="240" w:lineRule="auto"/>
        <w:rPr>
          <w:rFonts w:ascii="Times New Roman" w:eastAsia="Times New Roman" w:hAnsi="Times New Roman" w:cs="Times New Roman"/>
          <w:sz w:val="24"/>
          <w:szCs w:val="24"/>
        </w:rPr>
      </w:pPr>
    </w:p>
    <w:p w14:paraId="605BF006" w14:textId="77777777" w:rsidR="005D58AA" w:rsidRDefault="005D58AA" w:rsidP="00D71BF2">
      <w:pPr>
        <w:spacing w:after="0" w:line="240" w:lineRule="auto"/>
        <w:rPr>
          <w:rFonts w:ascii="Times New Roman" w:eastAsia="Times New Roman" w:hAnsi="Times New Roman" w:cs="Times New Roman"/>
          <w:sz w:val="24"/>
          <w:szCs w:val="24"/>
        </w:rPr>
      </w:pPr>
    </w:p>
    <w:p w14:paraId="42140CCB" w14:textId="77777777" w:rsidR="005D58AA" w:rsidRDefault="005D58AA" w:rsidP="00D71BF2">
      <w:pPr>
        <w:spacing w:after="0" w:line="240" w:lineRule="auto"/>
        <w:rPr>
          <w:rFonts w:ascii="Times New Roman" w:eastAsia="Times New Roman" w:hAnsi="Times New Roman" w:cs="Times New Roman"/>
          <w:sz w:val="24"/>
          <w:szCs w:val="24"/>
        </w:rPr>
      </w:pPr>
    </w:p>
    <w:p w14:paraId="61D949B9" w14:textId="77777777" w:rsidR="003E5A79" w:rsidRPr="000301FA" w:rsidRDefault="003E5A79" w:rsidP="003E5A79">
      <w:pPr>
        <w:pStyle w:val="Heading4"/>
      </w:pPr>
      <w:r w:rsidRPr="000301FA">
        <w:t>Calculate Ionization Constants</w:t>
      </w:r>
    </w:p>
    <w:p w14:paraId="67EE2575" w14:textId="77777777" w:rsidR="003E5A79" w:rsidRDefault="003E5A79" w:rsidP="00D71BF2">
      <w:pPr>
        <w:spacing w:after="0" w:line="240" w:lineRule="auto"/>
        <w:rPr>
          <w:rFonts w:ascii="Times New Roman" w:eastAsia="Times New Roman" w:hAnsi="Times New Roman" w:cs="Times New Roman"/>
          <w:sz w:val="24"/>
          <w:szCs w:val="24"/>
        </w:rPr>
      </w:pPr>
    </w:p>
    <w:p w14:paraId="361FDEE2" w14:textId="25129A9E" w:rsidR="00D71BF2" w:rsidRPr="004A510C" w:rsidRDefault="00D71BF2" w:rsidP="00D71BF2">
      <w:pPr>
        <w:spacing w:after="0" w:line="240" w:lineRule="auto"/>
        <w:rPr>
          <w:rFonts w:ascii="Times New Roman" w:eastAsia="Times New Roman" w:hAnsi="Times New Roman" w:cs="Times New Roman"/>
          <w:sz w:val="24"/>
          <w:szCs w:val="24"/>
        </w:rPr>
      </w:pPr>
      <w:r w:rsidRPr="004A510C">
        <w:rPr>
          <w:rFonts w:ascii="Times New Roman" w:eastAsia="Times New Roman" w:hAnsi="Times New Roman" w:cs="Times New Roman"/>
          <w:sz w:val="24"/>
          <w:szCs w:val="24"/>
        </w:rPr>
        <w:t>Once the</w:t>
      </w:r>
      <w:r w:rsidR="00DC09E2">
        <w:rPr>
          <w:rFonts w:ascii="Times New Roman" w:eastAsia="Times New Roman" w:hAnsi="Times New Roman" w:cs="Times New Roman"/>
          <w:sz w:val="24"/>
          <w:szCs w:val="24"/>
        </w:rPr>
        <w:t xml:space="preserve"> calculator(s) has been chosen and the appropriate parameters entered, </w:t>
      </w:r>
      <w:r w:rsidR="00A402FD">
        <w:rPr>
          <w:rFonts w:ascii="Times New Roman" w:eastAsia="Times New Roman" w:hAnsi="Times New Roman" w:cs="Times New Roman"/>
          <w:sz w:val="24"/>
          <w:szCs w:val="24"/>
        </w:rPr>
        <w:t xml:space="preserve">click </w:t>
      </w:r>
      <w:r w:rsidRPr="004A510C">
        <w:rPr>
          <w:rFonts w:ascii="Times New Roman" w:eastAsia="Times New Roman" w:hAnsi="Times New Roman" w:cs="Times New Roman"/>
          <w:sz w:val="24"/>
          <w:szCs w:val="24"/>
        </w:rPr>
        <w:t xml:space="preserve">the submit </w:t>
      </w:r>
      <w:r w:rsidR="00A402FD">
        <w:rPr>
          <w:rFonts w:ascii="Times New Roman" w:eastAsia="Times New Roman" w:hAnsi="Times New Roman" w:cs="Times New Roman"/>
          <w:sz w:val="24"/>
          <w:szCs w:val="24"/>
        </w:rPr>
        <w:t>button</w:t>
      </w:r>
      <w:r w:rsidRPr="004A510C">
        <w:rPr>
          <w:rFonts w:ascii="Times New Roman" w:eastAsia="Times New Roman" w:hAnsi="Times New Roman" w:cs="Times New Roman"/>
          <w:sz w:val="24"/>
          <w:szCs w:val="24"/>
        </w:rPr>
        <w:t xml:space="preserve"> to view the results. </w:t>
      </w:r>
      <w:r w:rsidR="00BD36B0">
        <w:rPr>
          <w:rFonts w:ascii="Times New Roman" w:eastAsia="Times New Roman" w:hAnsi="Times New Roman" w:cs="Times New Roman"/>
          <w:sz w:val="24"/>
          <w:szCs w:val="24"/>
        </w:rPr>
        <w:t xml:space="preserve"> </w:t>
      </w:r>
      <w:r w:rsidR="00BD36B0" w:rsidRPr="004A510C">
        <w:rPr>
          <w:rFonts w:ascii="Times New Roman" w:eastAsia="Times New Roman" w:hAnsi="Times New Roman" w:cs="Times New Roman"/>
          <w:sz w:val="24"/>
          <w:szCs w:val="24"/>
        </w:rPr>
        <w:t xml:space="preserve">The calculator </w:t>
      </w:r>
      <w:r w:rsidR="00A402FD">
        <w:rPr>
          <w:rFonts w:ascii="Times New Roman" w:eastAsia="Times New Roman" w:hAnsi="Times New Roman" w:cs="Times New Roman"/>
          <w:sz w:val="24"/>
          <w:szCs w:val="24"/>
        </w:rPr>
        <w:t>for ionization</w:t>
      </w:r>
      <w:r w:rsidR="00BD36B0" w:rsidRPr="004A510C">
        <w:rPr>
          <w:rFonts w:ascii="Times New Roman" w:eastAsia="Times New Roman" w:hAnsi="Times New Roman" w:cs="Times New Roman"/>
          <w:sz w:val="24"/>
          <w:szCs w:val="24"/>
        </w:rPr>
        <w:t xml:space="preserve"> constants has been chosen for the purpose of this demonstration.  </w:t>
      </w:r>
    </w:p>
    <w:p w14:paraId="0F595BA0" w14:textId="2D300E31" w:rsidR="00D71BF2" w:rsidRDefault="00942F11" w:rsidP="00C66DA2">
      <w:pPr>
        <w:rPr>
          <w:rFonts w:ascii="Times New Roman" w:hAnsi="Times New Roman" w:cs="Times New Roman"/>
          <w:color w:val="000000"/>
          <w:sz w:val="24"/>
          <w:szCs w:val="24"/>
        </w:rPr>
      </w:pPr>
      <w:r>
        <w:rPr>
          <w:noProof/>
        </w:rPr>
        <w:drawing>
          <wp:anchor distT="0" distB="0" distL="114300" distR="114300" simplePos="0" relativeHeight="251704832" behindDoc="0" locked="0" layoutInCell="1" allowOverlap="1" wp14:anchorId="47147C87" wp14:editId="35BB7015">
            <wp:simplePos x="0" y="0"/>
            <wp:positionH relativeFrom="column">
              <wp:posOffset>1049444</wp:posOffset>
            </wp:positionH>
            <wp:positionV relativeFrom="paragraph">
              <wp:posOffset>158750</wp:posOffset>
            </wp:positionV>
            <wp:extent cx="4046176" cy="280282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46176" cy="2802820"/>
                    </a:xfrm>
                    <a:prstGeom prst="rect">
                      <a:avLst/>
                    </a:prstGeom>
                  </pic:spPr>
                </pic:pic>
              </a:graphicData>
            </a:graphic>
            <wp14:sizeRelH relativeFrom="margin">
              <wp14:pctWidth>0</wp14:pctWidth>
            </wp14:sizeRelH>
            <wp14:sizeRelV relativeFrom="margin">
              <wp14:pctHeight>0</wp14:pctHeight>
            </wp14:sizeRelV>
          </wp:anchor>
        </w:drawing>
      </w:r>
    </w:p>
    <w:p w14:paraId="721CB03C" w14:textId="676873D1" w:rsidR="00D71BF2" w:rsidRDefault="00D71BF2" w:rsidP="00C66DA2">
      <w:pPr>
        <w:rPr>
          <w:rFonts w:ascii="Times New Roman" w:hAnsi="Times New Roman" w:cs="Times New Roman"/>
          <w:color w:val="000000"/>
          <w:sz w:val="24"/>
          <w:szCs w:val="24"/>
        </w:rPr>
      </w:pPr>
    </w:p>
    <w:p w14:paraId="51A1E6F5" w14:textId="77777777" w:rsidR="00D71BF2" w:rsidRDefault="00D71BF2" w:rsidP="00C66DA2">
      <w:pPr>
        <w:rPr>
          <w:rFonts w:ascii="Times New Roman" w:hAnsi="Times New Roman" w:cs="Times New Roman"/>
          <w:color w:val="000000"/>
          <w:sz w:val="24"/>
          <w:szCs w:val="24"/>
        </w:rPr>
      </w:pPr>
    </w:p>
    <w:p w14:paraId="4B2613E7" w14:textId="77777777" w:rsidR="00D71BF2" w:rsidRDefault="00D71BF2" w:rsidP="00C66DA2">
      <w:pPr>
        <w:rPr>
          <w:rFonts w:ascii="Times New Roman" w:hAnsi="Times New Roman" w:cs="Times New Roman"/>
          <w:color w:val="000000"/>
          <w:sz w:val="24"/>
          <w:szCs w:val="24"/>
        </w:rPr>
      </w:pPr>
    </w:p>
    <w:p w14:paraId="0ED66907" w14:textId="77777777" w:rsidR="00D71BF2" w:rsidRDefault="00D71BF2" w:rsidP="00C66DA2">
      <w:pPr>
        <w:rPr>
          <w:rFonts w:ascii="Times New Roman" w:hAnsi="Times New Roman" w:cs="Times New Roman"/>
          <w:color w:val="000000"/>
          <w:sz w:val="24"/>
          <w:szCs w:val="24"/>
        </w:rPr>
      </w:pPr>
    </w:p>
    <w:p w14:paraId="5287D86E" w14:textId="77777777" w:rsidR="00D71BF2" w:rsidRDefault="00D71BF2" w:rsidP="00C66DA2">
      <w:pPr>
        <w:rPr>
          <w:rFonts w:ascii="Times New Roman" w:hAnsi="Times New Roman" w:cs="Times New Roman"/>
          <w:color w:val="000000"/>
          <w:sz w:val="24"/>
          <w:szCs w:val="24"/>
        </w:rPr>
      </w:pPr>
    </w:p>
    <w:p w14:paraId="4086D837" w14:textId="77777777" w:rsidR="00D71BF2" w:rsidRDefault="00D71BF2" w:rsidP="00C66DA2">
      <w:pPr>
        <w:rPr>
          <w:rFonts w:ascii="Times New Roman" w:hAnsi="Times New Roman" w:cs="Times New Roman"/>
          <w:color w:val="000000"/>
          <w:sz w:val="24"/>
          <w:szCs w:val="24"/>
        </w:rPr>
      </w:pPr>
    </w:p>
    <w:p w14:paraId="1021912C" w14:textId="77777777" w:rsidR="00D71BF2" w:rsidRDefault="00D71BF2" w:rsidP="00C66DA2">
      <w:pPr>
        <w:rPr>
          <w:rFonts w:ascii="Times New Roman" w:hAnsi="Times New Roman" w:cs="Times New Roman"/>
          <w:color w:val="000000"/>
          <w:sz w:val="24"/>
          <w:szCs w:val="24"/>
        </w:rPr>
      </w:pPr>
    </w:p>
    <w:p w14:paraId="72CAFAA1" w14:textId="77777777" w:rsidR="00D71BF2" w:rsidRDefault="00D71BF2" w:rsidP="00C66DA2">
      <w:pPr>
        <w:rPr>
          <w:rFonts w:ascii="Times New Roman" w:hAnsi="Times New Roman" w:cs="Times New Roman"/>
          <w:color w:val="000000"/>
          <w:sz w:val="24"/>
          <w:szCs w:val="24"/>
        </w:rPr>
      </w:pPr>
    </w:p>
    <w:p w14:paraId="4B1D9D4A" w14:textId="77777777" w:rsidR="00D71BF2" w:rsidRDefault="00D71BF2" w:rsidP="00C66DA2">
      <w:pPr>
        <w:rPr>
          <w:rFonts w:ascii="Times New Roman" w:hAnsi="Times New Roman" w:cs="Times New Roman"/>
          <w:color w:val="000000"/>
          <w:sz w:val="24"/>
          <w:szCs w:val="24"/>
        </w:rPr>
      </w:pPr>
    </w:p>
    <w:p w14:paraId="78E186C3" w14:textId="2410C344" w:rsidR="00A5512B" w:rsidRPr="00653B9E" w:rsidRDefault="00A5512B" w:rsidP="00653B9E">
      <w:pPr>
        <w:rPr>
          <w:rFonts w:ascii="Times New Roman" w:hAnsi="Times New Roman" w:cs="Times New Roman"/>
          <w:sz w:val="24"/>
          <w:szCs w:val="24"/>
        </w:rPr>
      </w:pPr>
      <w:r w:rsidRPr="00653B9E">
        <w:rPr>
          <w:rFonts w:ascii="Times New Roman" w:hAnsi="Times New Roman" w:cs="Times New Roman"/>
          <w:sz w:val="24"/>
          <w:szCs w:val="24"/>
        </w:rPr>
        <w:t>The results of the ionization constant calculation are illustrated in the window below:</w:t>
      </w:r>
    </w:p>
    <w:p w14:paraId="7EFBE457" w14:textId="0F20603E" w:rsidR="00A5512B" w:rsidRPr="00653B9E" w:rsidRDefault="00A5512B" w:rsidP="00653B9E">
      <w:pPr>
        <w:rPr>
          <w:rFonts w:ascii="Times New Roman" w:hAnsi="Times New Roman" w:cs="Times New Roman"/>
          <w:sz w:val="24"/>
          <w:szCs w:val="24"/>
        </w:rPr>
      </w:pPr>
      <w:r w:rsidRPr="00653B9E">
        <w:rPr>
          <w:rFonts w:ascii="Times New Roman" w:hAnsi="Times New Roman" w:cs="Times New Roman"/>
          <w:sz w:val="24"/>
          <w:szCs w:val="24"/>
        </w:rPr>
        <w:t>Inputs:  The molecular information and ionization parameters provided by the user.</w:t>
      </w:r>
    </w:p>
    <w:p w14:paraId="2073E767" w14:textId="7D3681E0" w:rsidR="00653B9E" w:rsidRDefault="00A5512B" w:rsidP="00653B9E">
      <w:pPr>
        <w:pStyle w:val="ListParagraph"/>
        <w:numPr>
          <w:ilvl w:val="0"/>
          <w:numId w:val="1"/>
        </w:numPr>
        <w:rPr>
          <w:rFonts w:ascii="Times New Roman" w:hAnsi="Times New Roman" w:cs="Times New Roman"/>
          <w:sz w:val="24"/>
          <w:szCs w:val="24"/>
        </w:rPr>
      </w:pPr>
      <w:r w:rsidRPr="00653B9E">
        <w:rPr>
          <w:rFonts w:ascii="Times New Roman" w:hAnsi="Times New Roman" w:cs="Times New Roman"/>
          <w:b/>
          <w:sz w:val="24"/>
          <w:szCs w:val="24"/>
        </w:rPr>
        <w:t>pKa Calculations:</w:t>
      </w:r>
      <w:r w:rsidR="00A402FD">
        <w:rPr>
          <w:rFonts w:ascii="Times New Roman" w:hAnsi="Times New Roman" w:cs="Times New Roman"/>
          <w:sz w:val="24"/>
          <w:szCs w:val="24"/>
        </w:rPr>
        <w:t xml:space="preserve">  Provides the</w:t>
      </w:r>
      <w:r w:rsidRPr="00653B9E">
        <w:rPr>
          <w:rFonts w:ascii="Times New Roman" w:hAnsi="Times New Roman" w:cs="Times New Roman"/>
          <w:sz w:val="24"/>
          <w:szCs w:val="24"/>
        </w:rPr>
        <w:t xml:space="preserve"> chemic</w:t>
      </w:r>
      <w:r w:rsidR="00A402FD">
        <w:rPr>
          <w:rFonts w:ascii="Times New Roman" w:hAnsi="Times New Roman" w:cs="Times New Roman"/>
          <w:sz w:val="24"/>
          <w:szCs w:val="24"/>
        </w:rPr>
        <w:t>al structure entered</w:t>
      </w:r>
      <w:r w:rsidRPr="00653B9E">
        <w:rPr>
          <w:rFonts w:ascii="Times New Roman" w:hAnsi="Times New Roman" w:cs="Times New Roman"/>
          <w:sz w:val="24"/>
          <w:szCs w:val="24"/>
        </w:rPr>
        <w:t>, the generated microspecies, and the distribution of microspecies as a function of pH over the p</w:t>
      </w:r>
      <w:r w:rsidR="00A402FD">
        <w:rPr>
          <w:rFonts w:ascii="Times New Roman" w:hAnsi="Times New Roman" w:cs="Times New Roman"/>
          <w:sz w:val="24"/>
          <w:szCs w:val="24"/>
        </w:rPr>
        <w:t>H range specified.  R</w:t>
      </w:r>
      <w:r w:rsidR="00653B9E">
        <w:rPr>
          <w:rFonts w:ascii="Times New Roman" w:hAnsi="Times New Roman" w:cs="Times New Roman"/>
          <w:sz w:val="24"/>
          <w:szCs w:val="24"/>
        </w:rPr>
        <w:t>esults are color coded.</w:t>
      </w:r>
    </w:p>
    <w:p w14:paraId="19810F65" w14:textId="788BC441" w:rsidR="00653B9E" w:rsidRDefault="00A5512B" w:rsidP="00653B9E">
      <w:pPr>
        <w:pStyle w:val="ListParagraph"/>
        <w:numPr>
          <w:ilvl w:val="0"/>
          <w:numId w:val="1"/>
        </w:numPr>
        <w:rPr>
          <w:rFonts w:ascii="Times New Roman" w:hAnsi="Times New Roman" w:cs="Times New Roman"/>
          <w:sz w:val="24"/>
          <w:szCs w:val="24"/>
        </w:rPr>
      </w:pPr>
      <w:r w:rsidRPr="00653B9E">
        <w:rPr>
          <w:rFonts w:ascii="Times New Roman" w:hAnsi="Times New Roman" w:cs="Times New Roman"/>
          <w:b/>
          <w:sz w:val="24"/>
          <w:szCs w:val="24"/>
        </w:rPr>
        <w:t>Isoelectric Point:</w:t>
      </w:r>
      <w:r w:rsidRPr="00653B9E">
        <w:rPr>
          <w:rFonts w:ascii="Times New Roman" w:hAnsi="Times New Roman" w:cs="Times New Roman"/>
          <w:sz w:val="24"/>
          <w:szCs w:val="24"/>
        </w:rPr>
        <w:t xml:space="preserve">  The isoelectric point is provided as well as a graph illustrating the charge on the chemical as a function of pH. </w:t>
      </w:r>
    </w:p>
    <w:p w14:paraId="07385948" w14:textId="16B9CFF9" w:rsidR="00A5512B" w:rsidRPr="00653B9E" w:rsidRDefault="009E083F" w:rsidP="00653B9E">
      <w:pPr>
        <w:pStyle w:val="ListParagraph"/>
        <w:numPr>
          <w:ilvl w:val="0"/>
          <w:numId w:val="1"/>
        </w:numPr>
        <w:rPr>
          <w:rFonts w:ascii="Times New Roman" w:hAnsi="Times New Roman" w:cs="Times New Roman"/>
          <w:sz w:val="24"/>
          <w:szCs w:val="24"/>
        </w:rPr>
      </w:pPr>
      <w:r>
        <w:rPr>
          <w:rFonts w:ascii="Times New Roman" w:hAnsi="Times New Roman" w:cs="Times New Roman"/>
          <w:b/>
          <w:noProof/>
          <w:sz w:val="24"/>
          <w:szCs w:val="24"/>
        </w:rPr>
        <mc:AlternateContent>
          <mc:Choice Requires="wpg">
            <w:drawing>
              <wp:anchor distT="0" distB="0" distL="114300" distR="114300" simplePos="0" relativeHeight="251683328" behindDoc="0" locked="0" layoutInCell="1" allowOverlap="1" wp14:anchorId="716C4757" wp14:editId="7FE822E8">
                <wp:simplePos x="0" y="0"/>
                <wp:positionH relativeFrom="column">
                  <wp:posOffset>1540933</wp:posOffset>
                </wp:positionH>
                <wp:positionV relativeFrom="paragraph">
                  <wp:posOffset>288078</wp:posOffset>
                </wp:positionV>
                <wp:extent cx="2878455" cy="5604934"/>
                <wp:effectExtent l="0" t="0" r="0" b="0"/>
                <wp:wrapNone/>
                <wp:docPr id="6" name="Group 6"/>
                <wp:cNvGraphicFramePr/>
                <a:graphic xmlns:a="http://schemas.openxmlformats.org/drawingml/2006/main">
                  <a:graphicData uri="http://schemas.microsoft.com/office/word/2010/wordprocessingGroup">
                    <wpg:wgp>
                      <wpg:cNvGrpSpPr/>
                      <wpg:grpSpPr>
                        <a:xfrm>
                          <a:off x="0" y="0"/>
                          <a:ext cx="2878455" cy="5604934"/>
                          <a:chOff x="0" y="0"/>
                          <a:chExt cx="2878455" cy="5604934"/>
                        </a:xfrm>
                      </wpg:grpSpPr>
                      <wpg:grpSp>
                        <wpg:cNvPr id="24" name="Group 24"/>
                        <wpg:cNvGrpSpPr/>
                        <wpg:grpSpPr>
                          <a:xfrm>
                            <a:off x="0" y="0"/>
                            <a:ext cx="2878455" cy="3554519"/>
                            <a:chOff x="0" y="0"/>
                            <a:chExt cx="2878455" cy="3554519"/>
                          </a:xfrm>
                        </wpg:grpSpPr>
                        <pic:pic xmlns:pic="http://schemas.openxmlformats.org/drawingml/2006/picture">
                          <pic:nvPicPr>
                            <pic:cNvPr id="1" name="Picture 1"/>
                            <pic:cNvPicPr>
                              <a:picLocks noChangeAspect="1"/>
                            </pic:cNvPicPr>
                          </pic:nvPicPr>
                          <pic:blipFill rotWithShape="1">
                            <a:blip r:embed="rId18" cstate="print">
                              <a:extLst>
                                <a:ext uri="{28A0092B-C50C-407E-A947-70E740481C1C}">
                                  <a14:useLocalDpi xmlns:a14="http://schemas.microsoft.com/office/drawing/2010/main" val="0"/>
                                </a:ext>
                              </a:extLst>
                            </a:blip>
                            <a:srcRect l="17648" t="21721" b="18238"/>
                            <a:stretch/>
                          </pic:blipFill>
                          <pic:spPr bwMode="auto">
                            <a:xfrm>
                              <a:off x="0" y="0"/>
                              <a:ext cx="2877820" cy="2091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5" name="Picture 235"/>
                            <pic:cNvPicPr>
                              <a:picLocks noChangeAspect="1"/>
                            </pic:cNvPicPr>
                          </pic:nvPicPr>
                          <pic:blipFill rotWithShape="1">
                            <a:blip r:embed="rId19" cstate="print">
                              <a:extLst>
                                <a:ext uri="{28A0092B-C50C-407E-A947-70E740481C1C}">
                                  <a14:useLocalDpi xmlns:a14="http://schemas.microsoft.com/office/drawing/2010/main" val="0"/>
                                </a:ext>
                              </a:extLst>
                            </a:blip>
                            <a:srcRect t="7617" b="41683"/>
                            <a:stretch/>
                          </pic:blipFill>
                          <pic:spPr bwMode="auto">
                            <a:xfrm>
                              <a:off x="0" y="2099734"/>
                              <a:ext cx="2878455" cy="145478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36" name="Picture 236"/>
                          <pic:cNvPicPr>
                            <a:picLocks noChangeAspect="1"/>
                          </pic:cNvPicPr>
                        </pic:nvPicPr>
                        <pic:blipFill rotWithShape="1">
                          <a:blip r:embed="rId20" cstate="print">
                            <a:extLst>
                              <a:ext uri="{28A0092B-C50C-407E-A947-70E740481C1C}">
                                <a14:useLocalDpi xmlns:a14="http://schemas.microsoft.com/office/drawing/2010/main" val="0"/>
                              </a:ext>
                            </a:extLst>
                          </a:blip>
                          <a:srcRect t="10440" b="19538"/>
                          <a:stretch/>
                        </pic:blipFill>
                        <pic:spPr bwMode="auto">
                          <a:xfrm>
                            <a:off x="0" y="3598334"/>
                            <a:ext cx="2878455" cy="2006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12C47" id="Group 6" o:spid="_x0000_s1026" style="position:absolute;margin-left:121.35pt;margin-top:22.7pt;width:226.65pt;height:441.35pt;z-index:251683328" coordsize="28784,56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">
                <v:group id="Group 24" o:spid="_x0000_s1027" style="position:absolute;width:28784;height:35545" coordsize="28784,35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28778;height:209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VGALAAAAA2gAAAA8AAABkcnMvZG93bnJldi54bWxET02LwjAQvS/4H8II3tZUwUWqUVQQugiL&#10;VgWPQzO2xWZSmqxWf70RBE/D433OdN6aSlypcaVlBYN+BII4s7rkXMFhv/4eg3AeWWNlmRTcycF8&#10;1vmaYqztjXd0TX0uQgi7GBUU3texlC4ryKDr25o4cGfbGPQBNrnUDd5CuKnkMIp+pMGSQ0OBNa0K&#10;yi7pv1GgV4vHcpls8S8dnza/o/KYPPxaqV63XUxAeGr9R/x2JzrMh9crrytnT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pUYAsAAAADaAAAADwAAAAAAAAAAAAAAAACfAgAA&#10;ZHJzL2Rvd25yZXYueG1sUEsFBgAAAAAEAAQA9wAAAIwDAAAAAA==&#10;">
                    <v:imagedata r:id="rId21" o:title="" croptop="14235f" cropbottom="11952f" cropleft="11566f"/>
                    <v:path arrowok="t"/>
                  </v:shape>
                  <v:shape id="Picture 235" o:spid="_x0000_s1029" type="#_x0000_t75" style="position:absolute;top:20997;width:28784;height:14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L44fEAAAA3AAAAA8AAABkcnMvZG93bnJldi54bWxEj92KwjAUhO8F3yEcYe80VXEp1SgiCIKw&#10;4A+Id4fm2Babk9rEtu7TbwRhL4eZ+YZZrDpTioZqV1hWMB5FIIhTqwvOFJxP22EMwnlkjaVlUvAi&#10;B6tlv7fARNuWD9QcfSYChF2CCnLvq0RKl+Zk0I1sRRy8m60N+iDrTOoa2wA3pZxE0bc0WHBYyLGi&#10;TU7p/fg0Ck6vi/x122uL8f4h4+qnOd/5ptTXoFvPQXjq/H/4095pBZPpDN5nwh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L44fEAAAA3AAAAA8AAAAAAAAAAAAAAAAA&#10;nwIAAGRycy9kb3ducmV2LnhtbFBLBQYAAAAABAAEAPcAAACQAwAAAAA=&#10;">
                    <v:imagedata r:id="rId22" o:title="" croptop="4992f" cropbottom="27317f"/>
                    <v:path arrowok="t"/>
                  </v:shape>
                </v:group>
                <v:shape id="Picture 236" o:spid="_x0000_s1030" type="#_x0000_t75" style="position:absolute;top:35983;width:28784;height:20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lBYPDAAAA3AAAAA8AAABkcnMvZG93bnJldi54bWxEj0FrAjEUhO+C/yG8Qi+iiRbUbo2iQqE9&#10;unrx9tg8d5duXpYk7m7/fSMIPQ4z8w2z2Q22ER35UDvWMJ8pEMSFMzWXGi7nz+kaRIjIBhvHpOGX&#10;Auy249EGM+N6PlGXx1IkCIcMNVQxtpmUoajIYpi5ljh5N+ctxiR9KY3HPsFtIxdKLaXFmtNChS0d&#10;Kyp+8rvVoN7z+Xd/KjwfbuqaH8rVpAte69eXYf8BItIQ/8PP9pfRsHhbwuNMOgJ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6UFg8MAAADcAAAADwAAAAAAAAAAAAAAAACf&#10;AgAAZHJzL2Rvd25yZXYueG1sUEsFBgAAAAAEAAQA9wAAAI8DAAAAAA==&#10;">
                  <v:imagedata r:id="rId23" o:title="" croptop="6842f" cropbottom="12804f"/>
                  <v:path arrowok="t"/>
                </v:shape>
              </v:group>
            </w:pict>
          </mc:Fallback>
        </mc:AlternateContent>
      </w:r>
      <w:r w:rsidR="00A5512B" w:rsidRPr="00653B9E">
        <w:rPr>
          <w:rFonts w:ascii="Times New Roman" w:hAnsi="Times New Roman" w:cs="Times New Roman"/>
          <w:b/>
          <w:sz w:val="24"/>
          <w:szCs w:val="24"/>
        </w:rPr>
        <w:t xml:space="preserve">Major Microspecies:  </w:t>
      </w:r>
      <w:r w:rsidR="00A5512B" w:rsidRPr="00653B9E">
        <w:rPr>
          <w:rFonts w:ascii="Times New Roman" w:hAnsi="Times New Roman" w:cs="Times New Roman"/>
          <w:sz w:val="24"/>
          <w:szCs w:val="24"/>
        </w:rPr>
        <w:t>The dominant microspecies forme</w:t>
      </w:r>
      <w:r w:rsidR="00A402FD">
        <w:rPr>
          <w:rFonts w:ascii="Times New Roman" w:hAnsi="Times New Roman" w:cs="Times New Roman"/>
          <w:sz w:val="24"/>
          <w:szCs w:val="24"/>
        </w:rPr>
        <w:t>d at the pH selected</w:t>
      </w:r>
      <w:r w:rsidR="00A5512B" w:rsidRPr="00653B9E">
        <w:rPr>
          <w:rFonts w:ascii="Times New Roman" w:hAnsi="Times New Roman" w:cs="Times New Roman"/>
          <w:sz w:val="24"/>
          <w:szCs w:val="24"/>
        </w:rPr>
        <w:t xml:space="preserve">.  </w:t>
      </w:r>
    </w:p>
    <w:p w14:paraId="1A42AD21" w14:textId="2CE2BCAD" w:rsidR="005D50D4" w:rsidRDefault="005D50D4" w:rsidP="005D50D4">
      <w:pPr>
        <w:pStyle w:val="Default"/>
      </w:pPr>
    </w:p>
    <w:p w14:paraId="0AF89D0A" w14:textId="04B80FBA" w:rsidR="004A0CE8" w:rsidRDefault="004A0CE8" w:rsidP="005D50D4">
      <w:pPr>
        <w:pStyle w:val="Default"/>
      </w:pPr>
    </w:p>
    <w:p w14:paraId="7EAD3822" w14:textId="6A72BEC8" w:rsidR="00C66DA2" w:rsidRDefault="00C66DA2" w:rsidP="005D50D4">
      <w:pPr>
        <w:pStyle w:val="Default"/>
      </w:pPr>
    </w:p>
    <w:p w14:paraId="564F76B2" w14:textId="5818BC5A" w:rsidR="00C66DA2" w:rsidRDefault="00C66DA2" w:rsidP="005D50D4">
      <w:pPr>
        <w:pStyle w:val="Default"/>
      </w:pPr>
    </w:p>
    <w:p w14:paraId="41897EBA" w14:textId="20208AB5" w:rsidR="004A510C" w:rsidRDefault="004A510C" w:rsidP="005D50D4">
      <w:pPr>
        <w:pStyle w:val="Default"/>
      </w:pPr>
    </w:p>
    <w:p w14:paraId="52CF8D45" w14:textId="77777777" w:rsidR="004A510C" w:rsidRDefault="004A510C" w:rsidP="005D50D4">
      <w:pPr>
        <w:pStyle w:val="Default"/>
      </w:pPr>
    </w:p>
    <w:p w14:paraId="7F6B78E3" w14:textId="77777777" w:rsidR="004A510C" w:rsidRDefault="004A510C" w:rsidP="005D50D4">
      <w:pPr>
        <w:pStyle w:val="Default"/>
      </w:pPr>
    </w:p>
    <w:p w14:paraId="5909A116" w14:textId="77777777" w:rsidR="004A510C" w:rsidRDefault="004A510C" w:rsidP="005D50D4">
      <w:pPr>
        <w:pStyle w:val="Default"/>
      </w:pPr>
    </w:p>
    <w:p w14:paraId="6175B650" w14:textId="53AEE059" w:rsidR="004A510C" w:rsidRDefault="004A510C" w:rsidP="005D50D4">
      <w:pPr>
        <w:pStyle w:val="Default"/>
      </w:pPr>
    </w:p>
    <w:p w14:paraId="7BDFF56C" w14:textId="77777777" w:rsidR="004A510C" w:rsidRDefault="004A510C" w:rsidP="005D50D4">
      <w:pPr>
        <w:pStyle w:val="Default"/>
      </w:pPr>
    </w:p>
    <w:p w14:paraId="59D732AF" w14:textId="77777777" w:rsidR="004A510C" w:rsidRDefault="004A510C" w:rsidP="005D50D4">
      <w:pPr>
        <w:pStyle w:val="Default"/>
      </w:pPr>
    </w:p>
    <w:p w14:paraId="2FC0468E" w14:textId="37C38260" w:rsidR="004A510C" w:rsidRDefault="004A510C" w:rsidP="005D50D4">
      <w:pPr>
        <w:pStyle w:val="Default"/>
      </w:pPr>
    </w:p>
    <w:p w14:paraId="7E5F8D66" w14:textId="5538F0EC" w:rsidR="004A510C" w:rsidRDefault="004A510C" w:rsidP="005D50D4">
      <w:pPr>
        <w:pStyle w:val="Default"/>
      </w:pPr>
    </w:p>
    <w:p w14:paraId="32C07DC3" w14:textId="77777777" w:rsidR="004A510C" w:rsidRDefault="004A510C" w:rsidP="005D50D4">
      <w:pPr>
        <w:pStyle w:val="Default"/>
      </w:pPr>
    </w:p>
    <w:p w14:paraId="1DA5777C" w14:textId="77777777" w:rsidR="004A510C" w:rsidRDefault="004A510C" w:rsidP="005D50D4">
      <w:pPr>
        <w:pStyle w:val="Default"/>
      </w:pPr>
    </w:p>
    <w:p w14:paraId="6FE59B1F" w14:textId="77777777" w:rsidR="004A510C" w:rsidRDefault="004A510C" w:rsidP="005D50D4">
      <w:pPr>
        <w:pStyle w:val="Default"/>
      </w:pPr>
    </w:p>
    <w:p w14:paraId="567CF49D" w14:textId="4587639D" w:rsidR="004A510C" w:rsidRDefault="004A510C" w:rsidP="005D50D4">
      <w:pPr>
        <w:pStyle w:val="Default"/>
      </w:pPr>
    </w:p>
    <w:p w14:paraId="12C10AB9" w14:textId="77777777" w:rsidR="004A510C" w:rsidRDefault="004A510C" w:rsidP="005D50D4">
      <w:pPr>
        <w:pStyle w:val="Default"/>
      </w:pPr>
    </w:p>
    <w:p w14:paraId="12C50CF6" w14:textId="77777777" w:rsidR="004A510C" w:rsidRDefault="004A510C" w:rsidP="005D50D4">
      <w:pPr>
        <w:pStyle w:val="Default"/>
      </w:pPr>
    </w:p>
    <w:p w14:paraId="2C8F0439" w14:textId="1A0061CC" w:rsidR="004A510C" w:rsidRDefault="004A510C" w:rsidP="005D50D4">
      <w:pPr>
        <w:pStyle w:val="Default"/>
      </w:pPr>
    </w:p>
    <w:p w14:paraId="05A1C3CB" w14:textId="7099DD91" w:rsidR="004A510C" w:rsidRDefault="004A510C" w:rsidP="005D50D4">
      <w:pPr>
        <w:pStyle w:val="Default"/>
      </w:pPr>
    </w:p>
    <w:p w14:paraId="29E1085B" w14:textId="77777777" w:rsidR="004A510C" w:rsidRDefault="004A510C" w:rsidP="005D50D4">
      <w:pPr>
        <w:pStyle w:val="Default"/>
      </w:pPr>
    </w:p>
    <w:p w14:paraId="390A5B15" w14:textId="77777777" w:rsidR="004A510C" w:rsidRDefault="004A510C" w:rsidP="005D50D4">
      <w:pPr>
        <w:pStyle w:val="Default"/>
      </w:pPr>
    </w:p>
    <w:p w14:paraId="5D550E2B" w14:textId="77777777" w:rsidR="00A5512B" w:rsidRDefault="00A5512B" w:rsidP="005D50D4">
      <w:pPr>
        <w:pStyle w:val="Default"/>
      </w:pPr>
    </w:p>
    <w:p w14:paraId="230D63C9" w14:textId="76E18A66" w:rsidR="00A5512B" w:rsidRDefault="00A5512B" w:rsidP="005D50D4">
      <w:pPr>
        <w:pStyle w:val="Default"/>
      </w:pPr>
    </w:p>
    <w:p w14:paraId="53B9D987" w14:textId="77777777" w:rsidR="00A5512B" w:rsidRDefault="00A5512B" w:rsidP="005D50D4">
      <w:pPr>
        <w:pStyle w:val="Default"/>
      </w:pPr>
    </w:p>
    <w:p w14:paraId="1BDB0323" w14:textId="77777777" w:rsidR="00A5512B" w:rsidRDefault="00A5512B" w:rsidP="005D50D4">
      <w:pPr>
        <w:pStyle w:val="Default"/>
      </w:pPr>
    </w:p>
    <w:p w14:paraId="3C140931" w14:textId="77777777" w:rsidR="00A5512B" w:rsidRDefault="00A5512B" w:rsidP="005D50D4">
      <w:pPr>
        <w:pStyle w:val="Default"/>
      </w:pPr>
    </w:p>
    <w:p w14:paraId="67B16E78" w14:textId="77777777" w:rsidR="00C75E41" w:rsidRDefault="00C75E41" w:rsidP="005D50D4">
      <w:pPr>
        <w:pStyle w:val="Default"/>
      </w:pPr>
    </w:p>
    <w:p w14:paraId="1CE7F159" w14:textId="77777777" w:rsidR="00C75E41" w:rsidRDefault="00C75E41" w:rsidP="005D50D4">
      <w:pPr>
        <w:pStyle w:val="Default"/>
      </w:pPr>
    </w:p>
    <w:p w14:paraId="65E01347" w14:textId="77777777" w:rsidR="002A4BE4" w:rsidRDefault="002A4BE4" w:rsidP="005D50D4">
      <w:pPr>
        <w:pStyle w:val="Default"/>
      </w:pPr>
    </w:p>
    <w:p w14:paraId="60507FE7" w14:textId="77777777" w:rsidR="002A4BE4" w:rsidRDefault="002A4BE4" w:rsidP="005D50D4">
      <w:pPr>
        <w:pStyle w:val="Default"/>
      </w:pPr>
    </w:p>
    <w:p w14:paraId="130286B4" w14:textId="77777777" w:rsidR="00C75E41" w:rsidRPr="009E083F" w:rsidRDefault="00C75E41">
      <w:pPr>
        <w:rPr>
          <w:rFonts w:asciiTheme="majorHAnsi" w:eastAsiaTheme="majorEastAsia" w:hAnsiTheme="majorHAnsi" w:cstheme="majorBidi"/>
          <w:iCs/>
          <w:color w:val="365F91" w:themeColor="accent1" w:themeShade="BF"/>
        </w:rPr>
      </w:pPr>
      <w:r>
        <w:br w:type="page"/>
      </w:r>
    </w:p>
    <w:p w14:paraId="62F6735E" w14:textId="40C8858B" w:rsidR="00433AED" w:rsidRPr="000301FA" w:rsidRDefault="00433AED" w:rsidP="000301FA">
      <w:pPr>
        <w:pStyle w:val="Heading4"/>
      </w:pPr>
      <w:r w:rsidRPr="000301FA">
        <w:lastRenderedPageBreak/>
        <w:t>Calculate Dominant Tautomer Distribution</w:t>
      </w:r>
    </w:p>
    <w:p w14:paraId="23B4BE08" w14:textId="6262AFB7" w:rsidR="00433AED" w:rsidRDefault="00433AED" w:rsidP="00E0657B">
      <w:pPr>
        <w:spacing w:line="240" w:lineRule="auto"/>
      </w:pPr>
    </w:p>
    <w:p w14:paraId="67EB0D6C" w14:textId="6CDDB80C" w:rsidR="00433AED" w:rsidRPr="00653B9E" w:rsidRDefault="00433AED" w:rsidP="00653B9E">
      <w:pPr>
        <w:rPr>
          <w:rFonts w:ascii="Times New Roman" w:hAnsi="Times New Roman" w:cs="Times New Roman"/>
          <w:sz w:val="24"/>
          <w:szCs w:val="24"/>
        </w:rPr>
      </w:pPr>
      <w:r w:rsidRPr="00653B9E">
        <w:rPr>
          <w:rFonts w:ascii="Times New Roman" w:hAnsi="Times New Roman" w:cs="Times New Roman"/>
          <w:sz w:val="24"/>
          <w:szCs w:val="24"/>
        </w:rPr>
        <w:t xml:space="preserve">For the purpose of this demonstration, 1-phenylbutane-1,3-dione has been entered into the </w:t>
      </w:r>
      <w:r w:rsidR="009F138A">
        <w:rPr>
          <w:rFonts w:ascii="Times New Roman" w:hAnsi="Times New Roman" w:cs="Times New Roman"/>
          <w:sz w:val="24"/>
          <w:szCs w:val="24"/>
        </w:rPr>
        <w:t>C</w:t>
      </w:r>
      <w:r w:rsidRPr="00653B9E">
        <w:rPr>
          <w:rFonts w:ascii="Times New Roman" w:hAnsi="Times New Roman" w:cs="Times New Roman"/>
          <w:sz w:val="24"/>
          <w:szCs w:val="24"/>
        </w:rPr>
        <w:t xml:space="preserve">hemical </w:t>
      </w:r>
      <w:r w:rsidR="009F138A">
        <w:rPr>
          <w:rFonts w:ascii="Times New Roman" w:hAnsi="Times New Roman" w:cs="Times New Roman"/>
          <w:sz w:val="24"/>
          <w:szCs w:val="24"/>
        </w:rPr>
        <w:t>E</w:t>
      </w:r>
      <w:r w:rsidRPr="00653B9E">
        <w:rPr>
          <w:rFonts w:ascii="Times New Roman" w:hAnsi="Times New Roman" w:cs="Times New Roman"/>
          <w:sz w:val="24"/>
          <w:szCs w:val="24"/>
        </w:rPr>
        <w:t xml:space="preserve">ditor.  </w:t>
      </w:r>
    </w:p>
    <w:p w14:paraId="3F6EE43E" w14:textId="10EA8E63" w:rsidR="00433AED" w:rsidRDefault="00024784" w:rsidP="00E0657B">
      <w:pPr>
        <w:spacing w:line="240" w:lineRule="auto"/>
      </w:pPr>
      <w:r>
        <w:rPr>
          <w:noProof/>
        </w:rPr>
        <w:drawing>
          <wp:anchor distT="0" distB="0" distL="114300" distR="114300" simplePos="0" relativeHeight="251638272" behindDoc="0" locked="0" layoutInCell="1" allowOverlap="1" wp14:anchorId="38769D76" wp14:editId="70AC2B63">
            <wp:simplePos x="0" y="0"/>
            <wp:positionH relativeFrom="column">
              <wp:posOffset>1709420</wp:posOffset>
            </wp:positionH>
            <wp:positionV relativeFrom="paragraph">
              <wp:posOffset>16510</wp:posOffset>
            </wp:positionV>
            <wp:extent cx="2927350" cy="3666490"/>
            <wp:effectExtent l="38100" t="38100" r="44450" b="2921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63344" t="8553" r="7452" b="1"/>
                    <a:stretch/>
                  </pic:blipFill>
                  <pic:spPr bwMode="auto">
                    <a:xfrm>
                      <a:off x="0" y="0"/>
                      <a:ext cx="2927350" cy="3666490"/>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36E99B" w14:textId="77777777" w:rsidR="00433AED" w:rsidRDefault="00433AED" w:rsidP="00E0657B">
      <w:pPr>
        <w:spacing w:line="240" w:lineRule="auto"/>
      </w:pPr>
    </w:p>
    <w:p w14:paraId="7C0CA048" w14:textId="77777777" w:rsidR="00024784" w:rsidRDefault="00024784" w:rsidP="00E0657B">
      <w:pPr>
        <w:spacing w:line="240" w:lineRule="auto"/>
      </w:pPr>
    </w:p>
    <w:p w14:paraId="0B6DE352" w14:textId="77777777" w:rsidR="00024784" w:rsidRDefault="00024784" w:rsidP="00E0657B">
      <w:pPr>
        <w:spacing w:line="240" w:lineRule="auto"/>
      </w:pPr>
    </w:p>
    <w:p w14:paraId="11B66954" w14:textId="77777777" w:rsidR="00024784" w:rsidRDefault="00024784" w:rsidP="00E0657B">
      <w:pPr>
        <w:spacing w:line="240" w:lineRule="auto"/>
      </w:pPr>
    </w:p>
    <w:p w14:paraId="01AC92F0" w14:textId="77777777" w:rsidR="00433AED" w:rsidRDefault="00433AED" w:rsidP="00E0657B">
      <w:pPr>
        <w:spacing w:line="240" w:lineRule="auto"/>
      </w:pPr>
    </w:p>
    <w:p w14:paraId="548DBA6F" w14:textId="77777777" w:rsidR="00433AED" w:rsidRDefault="00433AED" w:rsidP="00E0657B">
      <w:pPr>
        <w:spacing w:line="240" w:lineRule="auto"/>
      </w:pPr>
    </w:p>
    <w:p w14:paraId="5C360579" w14:textId="77777777" w:rsidR="00433AED" w:rsidRDefault="00433AED" w:rsidP="00E0657B">
      <w:pPr>
        <w:spacing w:line="240" w:lineRule="auto"/>
      </w:pPr>
    </w:p>
    <w:p w14:paraId="1F7CD8F0" w14:textId="77777777" w:rsidR="00433AED" w:rsidRDefault="00433AED" w:rsidP="00E0657B">
      <w:pPr>
        <w:spacing w:line="240" w:lineRule="auto"/>
      </w:pPr>
    </w:p>
    <w:p w14:paraId="139B2AD5" w14:textId="77777777" w:rsidR="00433AED" w:rsidRDefault="00433AED" w:rsidP="00E0657B">
      <w:pPr>
        <w:spacing w:line="240" w:lineRule="auto"/>
      </w:pPr>
    </w:p>
    <w:p w14:paraId="42C6F755" w14:textId="77777777" w:rsidR="00433AED" w:rsidRDefault="00433AED" w:rsidP="00E0657B">
      <w:pPr>
        <w:spacing w:line="240" w:lineRule="auto"/>
      </w:pPr>
    </w:p>
    <w:p w14:paraId="660B5C6E" w14:textId="77777777" w:rsidR="00433AED" w:rsidRDefault="00433AED" w:rsidP="00E0657B">
      <w:pPr>
        <w:spacing w:line="240" w:lineRule="auto"/>
      </w:pPr>
    </w:p>
    <w:p w14:paraId="5CE5DF05" w14:textId="77777777" w:rsidR="00433AED" w:rsidRDefault="00433AED" w:rsidP="00E0657B">
      <w:pPr>
        <w:spacing w:line="240" w:lineRule="auto"/>
      </w:pPr>
    </w:p>
    <w:p w14:paraId="79A9B4B4" w14:textId="69DA3A5C" w:rsidR="00E0657B" w:rsidRDefault="00A402FD" w:rsidP="00433AED">
      <w:pPr>
        <w:pStyle w:val="Default"/>
      </w:pPr>
      <w:r>
        <w:t>Clicking</w:t>
      </w:r>
      <w:r w:rsidR="00433AED">
        <w:t xml:space="preserve"> the Next button </w:t>
      </w:r>
      <w:r>
        <w:t>brings up</w:t>
      </w:r>
      <w:r w:rsidR="00433AED">
        <w:t xml:space="preserve"> the Calculate Chemical Speciation Workflow Inputs page.  </w:t>
      </w:r>
      <w:r w:rsidR="00E0657B">
        <w:t>After selecting the Calculate Dominant Tautomer D</w:t>
      </w:r>
      <w:r>
        <w:t>istribution option,</w:t>
      </w:r>
      <w:r w:rsidR="00E0657B">
        <w:t xml:space="preserve"> enter a limit for the number of possible tautomers and the pH value for which the distribution will be calculated.  The default values are pH 7.4 and a limit of 100 tautomers.</w:t>
      </w:r>
    </w:p>
    <w:p w14:paraId="7E866130" w14:textId="40505A26" w:rsidR="00E0657B" w:rsidRDefault="00024784" w:rsidP="005D50D4">
      <w:pPr>
        <w:pStyle w:val="Default"/>
      </w:pPr>
      <w:r>
        <w:rPr>
          <w:noProof/>
        </w:rPr>
        <w:drawing>
          <wp:anchor distT="0" distB="0" distL="114300" distR="114300" simplePos="0" relativeHeight="251639296" behindDoc="0" locked="0" layoutInCell="1" allowOverlap="1" wp14:anchorId="04AAFEC3" wp14:editId="20972189">
            <wp:simplePos x="0" y="0"/>
            <wp:positionH relativeFrom="column">
              <wp:posOffset>1554903</wp:posOffset>
            </wp:positionH>
            <wp:positionV relativeFrom="paragraph">
              <wp:posOffset>146685</wp:posOffset>
            </wp:positionV>
            <wp:extent cx="3301695" cy="2454113"/>
            <wp:effectExtent l="38100" t="38100" r="32385" b="4191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61346" t="20570" r="6690" b="20042"/>
                    <a:stretch/>
                  </pic:blipFill>
                  <pic:spPr bwMode="auto">
                    <a:xfrm>
                      <a:off x="0" y="0"/>
                      <a:ext cx="3301695" cy="2454113"/>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4B5BC3" w14:textId="0CA56640" w:rsidR="00E0657B" w:rsidRDefault="00E0657B" w:rsidP="005D50D4">
      <w:pPr>
        <w:pStyle w:val="Default"/>
      </w:pPr>
    </w:p>
    <w:p w14:paraId="5A0BFBEA" w14:textId="38FEA45F" w:rsidR="00E0657B" w:rsidRDefault="00E0657B" w:rsidP="005D50D4">
      <w:pPr>
        <w:pStyle w:val="Default"/>
      </w:pPr>
    </w:p>
    <w:p w14:paraId="18CC2311" w14:textId="3E32F2C3" w:rsidR="00E0657B" w:rsidRDefault="00E0657B" w:rsidP="005D50D4">
      <w:pPr>
        <w:pStyle w:val="Default"/>
      </w:pPr>
    </w:p>
    <w:p w14:paraId="6A69FB98" w14:textId="77777777" w:rsidR="00E0657B" w:rsidRDefault="00E0657B" w:rsidP="005D50D4">
      <w:pPr>
        <w:pStyle w:val="Default"/>
      </w:pPr>
    </w:p>
    <w:p w14:paraId="7EE5EDCD" w14:textId="77777777" w:rsidR="00E0657B" w:rsidRDefault="00E0657B" w:rsidP="005D50D4">
      <w:pPr>
        <w:pStyle w:val="Default"/>
      </w:pPr>
    </w:p>
    <w:p w14:paraId="55E0CDC7" w14:textId="77777777" w:rsidR="00E0657B" w:rsidRDefault="00E0657B" w:rsidP="005D50D4">
      <w:pPr>
        <w:pStyle w:val="Default"/>
      </w:pPr>
    </w:p>
    <w:p w14:paraId="2C433252" w14:textId="77777777" w:rsidR="00E0657B" w:rsidRDefault="00E0657B" w:rsidP="005D50D4">
      <w:pPr>
        <w:pStyle w:val="Default"/>
      </w:pPr>
    </w:p>
    <w:p w14:paraId="28EE4444" w14:textId="77777777" w:rsidR="00E0657B" w:rsidRDefault="00E0657B" w:rsidP="005D50D4">
      <w:pPr>
        <w:pStyle w:val="Default"/>
      </w:pPr>
    </w:p>
    <w:p w14:paraId="57BD9B53" w14:textId="77777777" w:rsidR="00E0657B" w:rsidRDefault="00E0657B" w:rsidP="005D50D4">
      <w:pPr>
        <w:pStyle w:val="Default"/>
      </w:pPr>
    </w:p>
    <w:p w14:paraId="1FFCA8F4" w14:textId="77777777" w:rsidR="00E0657B" w:rsidRDefault="00E0657B" w:rsidP="005D50D4">
      <w:pPr>
        <w:pStyle w:val="Default"/>
      </w:pPr>
    </w:p>
    <w:p w14:paraId="3AEA5E66" w14:textId="77777777" w:rsidR="00E0657B" w:rsidRDefault="00E0657B" w:rsidP="005D50D4">
      <w:pPr>
        <w:pStyle w:val="Default"/>
      </w:pPr>
    </w:p>
    <w:p w14:paraId="4C344D04" w14:textId="77777777" w:rsidR="00E0657B" w:rsidRDefault="00E0657B" w:rsidP="005D50D4">
      <w:pPr>
        <w:pStyle w:val="Default"/>
      </w:pPr>
    </w:p>
    <w:p w14:paraId="0D7B63C1" w14:textId="77777777" w:rsidR="00E0657B" w:rsidRDefault="00E0657B" w:rsidP="005D50D4">
      <w:pPr>
        <w:pStyle w:val="Default"/>
      </w:pPr>
    </w:p>
    <w:p w14:paraId="47003353" w14:textId="77777777" w:rsidR="00E0657B" w:rsidRDefault="00E0657B" w:rsidP="005D50D4">
      <w:pPr>
        <w:pStyle w:val="Default"/>
      </w:pPr>
    </w:p>
    <w:p w14:paraId="6DBDD2CA" w14:textId="77777777" w:rsidR="00B50B01" w:rsidRPr="00441787" w:rsidRDefault="00B50B01" w:rsidP="00441787">
      <w:pPr>
        <w:pStyle w:val="ListParagraph"/>
        <w:spacing w:line="240" w:lineRule="auto"/>
        <w:ind w:left="0"/>
        <w:rPr>
          <w:rFonts w:ascii="Times New Roman" w:hAnsi="Times New Roman" w:cs="Times New Roman"/>
          <w:sz w:val="24"/>
          <w:szCs w:val="24"/>
        </w:rPr>
      </w:pPr>
      <w:r w:rsidRPr="00441787">
        <w:rPr>
          <w:rFonts w:ascii="Times New Roman" w:hAnsi="Times New Roman" w:cs="Times New Roman"/>
          <w:sz w:val="24"/>
          <w:szCs w:val="24"/>
        </w:rPr>
        <w:lastRenderedPageBreak/>
        <w:t>The Output screen shows the User Inputs as well as the tautomer distribution for the chemical of interest.  The individual structures can be enlarged by placing the cursor on top of the structure.  The molecular information including the formula, IUPAC name, mass and SMILES string is also provided.</w:t>
      </w:r>
    </w:p>
    <w:p w14:paraId="264C6ED8" w14:textId="21175E93" w:rsidR="00E0657B" w:rsidRDefault="00024784" w:rsidP="005D50D4">
      <w:pPr>
        <w:pStyle w:val="Default"/>
      </w:pPr>
      <w:r>
        <w:rPr>
          <w:noProof/>
        </w:rPr>
        <w:drawing>
          <wp:anchor distT="0" distB="0" distL="114300" distR="114300" simplePos="0" relativeHeight="251668992" behindDoc="0" locked="0" layoutInCell="1" allowOverlap="1" wp14:anchorId="1B3D2972" wp14:editId="396E7795">
            <wp:simplePos x="0" y="0"/>
            <wp:positionH relativeFrom="column">
              <wp:posOffset>855133</wp:posOffset>
            </wp:positionH>
            <wp:positionV relativeFrom="paragraph">
              <wp:posOffset>22449</wp:posOffset>
            </wp:positionV>
            <wp:extent cx="3916469" cy="3568054"/>
            <wp:effectExtent l="38100" t="38100" r="46355" b="330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64771" t="17184" r="10085" b="25537"/>
                    <a:stretch/>
                  </pic:blipFill>
                  <pic:spPr bwMode="auto">
                    <a:xfrm>
                      <a:off x="0" y="0"/>
                      <a:ext cx="3921687" cy="3572808"/>
                    </a:xfrm>
                    <a:prstGeom prst="rect">
                      <a:avLst/>
                    </a:prstGeom>
                    <a:ln w="2857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4517D4" w14:textId="3263288C" w:rsidR="00E0657B" w:rsidRDefault="00E0657B" w:rsidP="005D50D4">
      <w:pPr>
        <w:pStyle w:val="Default"/>
      </w:pPr>
    </w:p>
    <w:p w14:paraId="3EB0052B" w14:textId="46B569DF" w:rsidR="00E0657B" w:rsidRDefault="00E0657B" w:rsidP="005D50D4">
      <w:pPr>
        <w:pStyle w:val="Default"/>
      </w:pPr>
    </w:p>
    <w:p w14:paraId="01C324B5" w14:textId="010A45F7" w:rsidR="00E0657B" w:rsidRDefault="00E0657B" w:rsidP="005D50D4">
      <w:pPr>
        <w:pStyle w:val="Default"/>
      </w:pPr>
    </w:p>
    <w:p w14:paraId="3663DE50" w14:textId="555E7F5F" w:rsidR="00E0657B" w:rsidRDefault="00E0657B" w:rsidP="005D50D4">
      <w:pPr>
        <w:pStyle w:val="Default"/>
      </w:pPr>
    </w:p>
    <w:p w14:paraId="30548380" w14:textId="77777777" w:rsidR="00E0657B" w:rsidRDefault="00E0657B" w:rsidP="005D50D4">
      <w:pPr>
        <w:pStyle w:val="Default"/>
      </w:pPr>
    </w:p>
    <w:p w14:paraId="35458737" w14:textId="0A3A8BE5" w:rsidR="00E0657B" w:rsidRDefault="00024784" w:rsidP="005D50D4">
      <w:pPr>
        <w:pStyle w:val="Default"/>
      </w:pPr>
      <w:r>
        <w:rPr>
          <w:noProof/>
        </w:rPr>
        <w:drawing>
          <wp:anchor distT="0" distB="0" distL="114300" distR="114300" simplePos="0" relativeHeight="251670016" behindDoc="0" locked="0" layoutInCell="1" allowOverlap="1" wp14:anchorId="05536EF7" wp14:editId="5DEE5DCD">
            <wp:simplePos x="0" y="0"/>
            <wp:positionH relativeFrom="column">
              <wp:posOffset>3809577</wp:posOffset>
            </wp:positionH>
            <wp:positionV relativeFrom="paragraph">
              <wp:posOffset>31962</wp:posOffset>
            </wp:positionV>
            <wp:extent cx="2358756" cy="1401775"/>
            <wp:effectExtent l="38100" t="38100" r="41910" b="463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61667" t="31410" r="15897" b="35257"/>
                    <a:stretch/>
                  </pic:blipFill>
                  <pic:spPr bwMode="auto">
                    <a:xfrm>
                      <a:off x="0" y="0"/>
                      <a:ext cx="2358756" cy="1401775"/>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6107EC" w14:textId="7FAC25FE" w:rsidR="00E0657B" w:rsidRDefault="00E0657B" w:rsidP="005D50D4">
      <w:pPr>
        <w:pStyle w:val="Default"/>
      </w:pPr>
    </w:p>
    <w:p w14:paraId="7079B263" w14:textId="684D476D" w:rsidR="00E0657B" w:rsidRDefault="00E0657B" w:rsidP="005D50D4">
      <w:pPr>
        <w:pStyle w:val="Default"/>
      </w:pPr>
    </w:p>
    <w:p w14:paraId="07BD6F03" w14:textId="1ECF1BB1" w:rsidR="00C560EB" w:rsidRDefault="00C560EB" w:rsidP="005D50D4">
      <w:pPr>
        <w:pStyle w:val="Default"/>
      </w:pPr>
    </w:p>
    <w:p w14:paraId="09588110" w14:textId="77777777" w:rsidR="00C560EB" w:rsidRDefault="00C560EB" w:rsidP="005D50D4">
      <w:pPr>
        <w:pStyle w:val="Default"/>
      </w:pPr>
    </w:p>
    <w:p w14:paraId="235BF46B" w14:textId="77777777" w:rsidR="00C560EB" w:rsidRDefault="00C560EB" w:rsidP="005D50D4">
      <w:pPr>
        <w:pStyle w:val="Default"/>
      </w:pPr>
    </w:p>
    <w:p w14:paraId="19BC69CA" w14:textId="77777777" w:rsidR="00C560EB" w:rsidRDefault="00C560EB" w:rsidP="005D50D4">
      <w:pPr>
        <w:pStyle w:val="Default"/>
      </w:pPr>
    </w:p>
    <w:p w14:paraId="6C3337B5" w14:textId="77777777" w:rsidR="00C560EB" w:rsidRDefault="00C560EB" w:rsidP="005D50D4">
      <w:pPr>
        <w:pStyle w:val="Default"/>
      </w:pPr>
    </w:p>
    <w:p w14:paraId="03ED05FB" w14:textId="77777777" w:rsidR="00C560EB" w:rsidRDefault="00C560EB" w:rsidP="005D50D4">
      <w:pPr>
        <w:pStyle w:val="Default"/>
      </w:pPr>
    </w:p>
    <w:p w14:paraId="370B1EF6" w14:textId="77777777" w:rsidR="00433AED" w:rsidRDefault="00433AED" w:rsidP="005D50D4">
      <w:pPr>
        <w:pStyle w:val="Default"/>
      </w:pPr>
    </w:p>
    <w:p w14:paraId="40AFA6B9" w14:textId="77777777" w:rsidR="00433AED" w:rsidRDefault="00433AED" w:rsidP="005D50D4">
      <w:pPr>
        <w:pStyle w:val="Default"/>
      </w:pPr>
    </w:p>
    <w:p w14:paraId="2D9BDB81" w14:textId="77777777" w:rsidR="00433AED" w:rsidRDefault="00433AED" w:rsidP="005D50D4">
      <w:pPr>
        <w:pStyle w:val="Default"/>
      </w:pPr>
    </w:p>
    <w:p w14:paraId="4F40A49A" w14:textId="77777777" w:rsidR="00433AED" w:rsidRDefault="00433AED" w:rsidP="005D50D4">
      <w:pPr>
        <w:pStyle w:val="Default"/>
      </w:pPr>
    </w:p>
    <w:p w14:paraId="7DF77F62" w14:textId="77777777" w:rsidR="00433AED" w:rsidRDefault="00433AED" w:rsidP="005D50D4">
      <w:pPr>
        <w:pStyle w:val="Default"/>
      </w:pPr>
    </w:p>
    <w:p w14:paraId="1ADED1D5" w14:textId="77777777" w:rsidR="00433AED" w:rsidRDefault="00433AED" w:rsidP="005D50D4">
      <w:pPr>
        <w:pStyle w:val="Default"/>
      </w:pPr>
    </w:p>
    <w:p w14:paraId="71249C56" w14:textId="77777777" w:rsidR="00433AED" w:rsidRDefault="00433AED" w:rsidP="005D50D4">
      <w:pPr>
        <w:pStyle w:val="Default"/>
      </w:pPr>
    </w:p>
    <w:p w14:paraId="248E85C8" w14:textId="77777777" w:rsidR="00433AED" w:rsidRDefault="00433AED" w:rsidP="005D50D4">
      <w:pPr>
        <w:pStyle w:val="Default"/>
      </w:pPr>
    </w:p>
    <w:p w14:paraId="0AAF0AEC" w14:textId="77777777" w:rsidR="00433AED" w:rsidRDefault="00433AED" w:rsidP="005D50D4">
      <w:pPr>
        <w:pStyle w:val="Default"/>
      </w:pPr>
    </w:p>
    <w:p w14:paraId="7842BB39" w14:textId="77777777" w:rsidR="00433AED" w:rsidRDefault="00433AED" w:rsidP="005D50D4">
      <w:pPr>
        <w:pStyle w:val="Default"/>
      </w:pPr>
    </w:p>
    <w:p w14:paraId="33158274" w14:textId="77777777" w:rsidR="00433AED" w:rsidRDefault="00433AED" w:rsidP="005D50D4">
      <w:pPr>
        <w:pStyle w:val="Default"/>
      </w:pPr>
    </w:p>
    <w:p w14:paraId="5B3A62A6" w14:textId="77777777" w:rsidR="00433AED" w:rsidRDefault="00433AED" w:rsidP="005D50D4">
      <w:pPr>
        <w:pStyle w:val="Default"/>
      </w:pPr>
    </w:p>
    <w:p w14:paraId="69E75138" w14:textId="77777777" w:rsidR="00433AED" w:rsidRDefault="00433AED" w:rsidP="005D50D4">
      <w:pPr>
        <w:pStyle w:val="Default"/>
      </w:pPr>
    </w:p>
    <w:p w14:paraId="6A23C628" w14:textId="77777777" w:rsidR="00433AED" w:rsidRDefault="00433AED" w:rsidP="005D50D4">
      <w:pPr>
        <w:pStyle w:val="Default"/>
      </w:pPr>
    </w:p>
    <w:p w14:paraId="7975CD30" w14:textId="77777777" w:rsidR="00C560EB" w:rsidRDefault="00C560EB">
      <w:pPr>
        <w:rPr>
          <w:rFonts w:ascii="Times New Roman" w:hAnsi="Times New Roman" w:cs="Times New Roman"/>
          <w:color w:val="000000"/>
          <w:sz w:val="24"/>
          <w:szCs w:val="24"/>
        </w:rPr>
      </w:pPr>
      <w:r>
        <w:br w:type="page"/>
      </w:r>
    </w:p>
    <w:p w14:paraId="374D906A" w14:textId="77777777" w:rsidR="006B572C" w:rsidRDefault="006B572C" w:rsidP="006B572C">
      <w:pPr>
        <w:pStyle w:val="Heading4"/>
      </w:pPr>
      <w:r>
        <w:lastRenderedPageBreak/>
        <w:t>Calculate Stereoisomers</w:t>
      </w:r>
    </w:p>
    <w:p w14:paraId="35AA1497" w14:textId="77777777" w:rsidR="006B572C" w:rsidRDefault="006B572C" w:rsidP="00441787">
      <w:pPr>
        <w:pStyle w:val="ListParagraph"/>
        <w:spacing w:line="240" w:lineRule="auto"/>
        <w:ind w:left="0"/>
        <w:rPr>
          <w:rFonts w:ascii="Times New Roman" w:hAnsi="Times New Roman" w:cs="Times New Roman"/>
          <w:sz w:val="24"/>
          <w:szCs w:val="24"/>
        </w:rPr>
      </w:pPr>
    </w:p>
    <w:p w14:paraId="58E4B5C7" w14:textId="77777777" w:rsidR="001E4A43" w:rsidRPr="00441787" w:rsidRDefault="001E4A43" w:rsidP="00441787">
      <w:pPr>
        <w:pStyle w:val="ListParagraph"/>
        <w:spacing w:line="240" w:lineRule="auto"/>
        <w:ind w:left="0"/>
        <w:rPr>
          <w:rFonts w:ascii="Times New Roman" w:hAnsi="Times New Roman" w:cs="Times New Roman"/>
          <w:sz w:val="24"/>
          <w:szCs w:val="24"/>
        </w:rPr>
      </w:pPr>
      <w:r w:rsidRPr="00441787">
        <w:rPr>
          <w:rFonts w:ascii="Times New Roman" w:hAnsi="Times New Roman" w:cs="Times New Roman"/>
          <w:sz w:val="24"/>
          <w:szCs w:val="24"/>
        </w:rPr>
        <w:t xml:space="preserve">For the purpose of this demonstration, 1,2,3,4,5,6-hexabromocyclohexane has been entered into the </w:t>
      </w:r>
      <w:r w:rsidR="009F138A">
        <w:rPr>
          <w:rFonts w:ascii="Times New Roman" w:hAnsi="Times New Roman" w:cs="Times New Roman"/>
          <w:sz w:val="24"/>
          <w:szCs w:val="24"/>
        </w:rPr>
        <w:t>C</w:t>
      </w:r>
      <w:r w:rsidRPr="00441787">
        <w:rPr>
          <w:rFonts w:ascii="Times New Roman" w:hAnsi="Times New Roman" w:cs="Times New Roman"/>
          <w:sz w:val="24"/>
          <w:szCs w:val="24"/>
        </w:rPr>
        <w:t xml:space="preserve">hemical </w:t>
      </w:r>
      <w:r w:rsidR="009F138A">
        <w:rPr>
          <w:rFonts w:ascii="Times New Roman" w:hAnsi="Times New Roman" w:cs="Times New Roman"/>
          <w:sz w:val="24"/>
          <w:szCs w:val="24"/>
        </w:rPr>
        <w:t>E</w:t>
      </w:r>
      <w:r w:rsidRPr="00441787">
        <w:rPr>
          <w:rFonts w:ascii="Times New Roman" w:hAnsi="Times New Roman" w:cs="Times New Roman"/>
          <w:sz w:val="24"/>
          <w:szCs w:val="24"/>
        </w:rPr>
        <w:t xml:space="preserve">ditor. </w:t>
      </w:r>
    </w:p>
    <w:p w14:paraId="591E73B9" w14:textId="77777777" w:rsidR="00BD3792" w:rsidRDefault="00BD3792" w:rsidP="001E4A43">
      <w:pPr>
        <w:spacing w:line="240" w:lineRule="auto"/>
      </w:pPr>
    </w:p>
    <w:p w14:paraId="004A77A6" w14:textId="6539F039" w:rsidR="00BD3792" w:rsidRDefault="00407A61" w:rsidP="009113EA">
      <w:pPr>
        <w:spacing w:line="240" w:lineRule="auto"/>
        <w:jc w:val="center"/>
      </w:pPr>
      <w:r>
        <w:rPr>
          <w:noProof/>
        </w:rPr>
        <w:drawing>
          <wp:inline distT="0" distB="0" distL="0" distR="0" wp14:anchorId="7AC1A494" wp14:editId="1C91770A">
            <wp:extent cx="4856982" cy="5743575"/>
            <wp:effectExtent l="0" t="0" r="127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3494" t="7665" r="26122" b="4481"/>
                    <a:stretch/>
                  </pic:blipFill>
                  <pic:spPr bwMode="auto">
                    <a:xfrm>
                      <a:off x="0" y="0"/>
                      <a:ext cx="4862725" cy="5750366"/>
                    </a:xfrm>
                    <a:prstGeom prst="rect">
                      <a:avLst/>
                    </a:prstGeom>
                    <a:ln>
                      <a:noFill/>
                    </a:ln>
                    <a:extLst>
                      <a:ext uri="{53640926-AAD7-44D8-BBD7-CCE9431645EC}">
                        <a14:shadowObscured xmlns:a14="http://schemas.microsoft.com/office/drawing/2010/main"/>
                      </a:ext>
                    </a:extLst>
                  </pic:spPr>
                </pic:pic>
              </a:graphicData>
            </a:graphic>
          </wp:inline>
        </w:drawing>
      </w:r>
    </w:p>
    <w:p w14:paraId="137169CA" w14:textId="77777777" w:rsidR="00C75753" w:rsidRDefault="00C75753" w:rsidP="00570F75">
      <w:pPr>
        <w:spacing w:line="240" w:lineRule="auto"/>
      </w:pPr>
    </w:p>
    <w:p w14:paraId="00F4249B" w14:textId="77777777" w:rsidR="00C75753" w:rsidRDefault="00C75753" w:rsidP="00570F75">
      <w:pPr>
        <w:spacing w:line="240" w:lineRule="auto"/>
      </w:pPr>
    </w:p>
    <w:p w14:paraId="312D06F5" w14:textId="77777777" w:rsidR="008639CF" w:rsidRPr="00C75753" w:rsidRDefault="00570F75" w:rsidP="00C75753">
      <w:r>
        <w:br w:type="page"/>
      </w:r>
    </w:p>
    <w:p w14:paraId="2770A4C5" w14:textId="4A8144DB" w:rsidR="00570F75" w:rsidRPr="00570F75" w:rsidRDefault="00570F75" w:rsidP="00570F75">
      <w:pPr>
        <w:spacing w:line="240" w:lineRule="auto"/>
        <w:rPr>
          <w:rFonts w:ascii="Times New Roman" w:hAnsi="Times New Roman" w:cs="Times New Roman"/>
          <w:sz w:val="24"/>
          <w:szCs w:val="24"/>
        </w:rPr>
      </w:pPr>
      <w:r w:rsidRPr="00570F75">
        <w:rPr>
          <w:rFonts w:ascii="Times New Roman" w:hAnsi="Times New Roman" w:cs="Times New Roman"/>
          <w:sz w:val="24"/>
          <w:szCs w:val="24"/>
        </w:rPr>
        <w:lastRenderedPageBreak/>
        <w:t>After selecting the Calculate Stereoisomers option, enter a limit for the maximum number of possible stereoisomers.  The default value is 100 stereoisomers.</w:t>
      </w:r>
    </w:p>
    <w:p w14:paraId="276DEEA6" w14:textId="77777777" w:rsidR="00570F75" w:rsidRPr="00570F75" w:rsidRDefault="00570F75" w:rsidP="00570F75">
      <w:pPr>
        <w:rPr>
          <w:rFonts w:ascii="Times New Roman" w:hAnsi="Times New Roman" w:cs="Times New Roman"/>
          <w:sz w:val="24"/>
          <w:szCs w:val="24"/>
        </w:rPr>
      </w:pPr>
      <w:r>
        <w:rPr>
          <w:noProof/>
        </w:rPr>
        <w:drawing>
          <wp:anchor distT="0" distB="0" distL="114300" distR="114300" simplePos="0" relativeHeight="251657728" behindDoc="0" locked="0" layoutInCell="1" allowOverlap="1" wp14:anchorId="34C702F2" wp14:editId="13906DE3">
            <wp:simplePos x="0" y="0"/>
            <wp:positionH relativeFrom="column">
              <wp:posOffset>1402597</wp:posOffset>
            </wp:positionH>
            <wp:positionV relativeFrom="paragraph">
              <wp:posOffset>212155</wp:posOffset>
            </wp:positionV>
            <wp:extent cx="3533969" cy="3114402"/>
            <wp:effectExtent l="38100" t="38100" r="28575" b="292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61713" t="19802" r="5179" b="7254"/>
                    <a:stretch/>
                  </pic:blipFill>
                  <pic:spPr bwMode="auto">
                    <a:xfrm>
                      <a:off x="0" y="0"/>
                      <a:ext cx="3533969" cy="3114402"/>
                    </a:xfrm>
                    <a:prstGeom prst="rect">
                      <a:avLst/>
                    </a:prstGeom>
                    <a:noFill/>
                    <a:ln w="28575">
                      <a:solidFill>
                        <a:schemeClr val="accent1"/>
                      </a:solidFill>
                      <a:miter lim="800000"/>
                      <a:headEnd/>
                      <a:tailEn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926AA" w14:textId="77777777" w:rsidR="00570F75" w:rsidRDefault="00570F75" w:rsidP="00570F75"/>
    <w:p w14:paraId="3FFD2D79" w14:textId="77777777" w:rsidR="00570F75" w:rsidRDefault="00570F75" w:rsidP="00570F75"/>
    <w:p w14:paraId="6EC657B7" w14:textId="77777777" w:rsidR="00570F75" w:rsidRDefault="00570F75" w:rsidP="00570F75"/>
    <w:p w14:paraId="4A2002BD" w14:textId="77777777" w:rsidR="00570F75" w:rsidRDefault="00570F75" w:rsidP="00570F75"/>
    <w:p w14:paraId="4915DEDB" w14:textId="77777777" w:rsidR="00570F75" w:rsidRDefault="00570F75" w:rsidP="00570F75"/>
    <w:p w14:paraId="67135B5C" w14:textId="77777777" w:rsidR="00570F75" w:rsidRDefault="00570F75" w:rsidP="00570F75"/>
    <w:p w14:paraId="6CA4D686" w14:textId="77777777" w:rsidR="00570F75" w:rsidRDefault="00570F75" w:rsidP="00570F75"/>
    <w:p w14:paraId="0AC6C76C" w14:textId="77777777" w:rsidR="00570F75" w:rsidRDefault="00570F75" w:rsidP="00570F75"/>
    <w:p w14:paraId="06DD2DB7" w14:textId="77777777" w:rsidR="00570F75" w:rsidRDefault="00570F75" w:rsidP="00570F75"/>
    <w:p w14:paraId="6E2F70C9" w14:textId="77777777" w:rsidR="00570F75" w:rsidRDefault="00570F75" w:rsidP="00570F75"/>
    <w:p w14:paraId="2D06CEC6" w14:textId="6AF05262" w:rsidR="001E4A43" w:rsidRPr="00570F75" w:rsidRDefault="001E4A43" w:rsidP="001E4A43">
      <w:pPr>
        <w:spacing w:line="240" w:lineRule="auto"/>
        <w:rPr>
          <w:rFonts w:ascii="Times New Roman" w:hAnsi="Times New Roman" w:cs="Times New Roman"/>
          <w:sz w:val="24"/>
          <w:szCs w:val="24"/>
        </w:rPr>
      </w:pPr>
      <w:r w:rsidRPr="00570F75">
        <w:rPr>
          <w:rFonts w:ascii="Times New Roman" w:hAnsi="Times New Roman" w:cs="Times New Roman"/>
          <w:sz w:val="24"/>
          <w:szCs w:val="24"/>
        </w:rPr>
        <w:t>Clicking on the Next button provides</w:t>
      </w:r>
      <w:r w:rsidR="003265B0" w:rsidRPr="00570F75">
        <w:rPr>
          <w:rFonts w:ascii="Times New Roman" w:hAnsi="Times New Roman" w:cs="Times New Roman"/>
          <w:sz w:val="24"/>
          <w:szCs w:val="24"/>
        </w:rPr>
        <w:t xml:space="preserve"> the results of the calculation, which illustrate that 1,2,3,4,5,6-hexabromocyclohexane can exist as nine different isomers.</w:t>
      </w:r>
      <w:r w:rsidR="00740002">
        <w:rPr>
          <w:rFonts w:ascii="Times New Roman" w:hAnsi="Times New Roman" w:cs="Times New Roman"/>
          <w:sz w:val="24"/>
          <w:szCs w:val="24"/>
        </w:rPr>
        <w:t xml:space="preserve">  </w:t>
      </w:r>
      <w:r w:rsidR="00740002" w:rsidRPr="00740002">
        <w:rPr>
          <w:rFonts w:ascii="Times New Roman" w:hAnsi="Times New Roman" w:cs="Times New Roman"/>
          <w:sz w:val="24"/>
          <w:szCs w:val="24"/>
        </w:rPr>
        <w:t xml:space="preserve">The individual structures can be enlarged by placing the cursor </w:t>
      </w:r>
      <w:r w:rsidR="00BD36B0">
        <w:rPr>
          <w:rFonts w:ascii="Times New Roman" w:hAnsi="Times New Roman" w:cs="Times New Roman"/>
          <w:sz w:val="24"/>
          <w:szCs w:val="24"/>
        </w:rPr>
        <w:t>over</w:t>
      </w:r>
      <w:r w:rsidR="00740002" w:rsidRPr="00740002">
        <w:rPr>
          <w:rFonts w:ascii="Times New Roman" w:hAnsi="Times New Roman" w:cs="Times New Roman"/>
          <w:sz w:val="24"/>
          <w:szCs w:val="24"/>
        </w:rPr>
        <w:t xml:space="preserve"> the structure.  The molecular information including the formula, IUPAC name, mass and SMILES string is also provided.</w:t>
      </w:r>
    </w:p>
    <w:p w14:paraId="7937503A" w14:textId="20956E1E" w:rsidR="00650259" w:rsidRDefault="009E083F">
      <w:r>
        <w:rPr>
          <w:noProof/>
        </w:rPr>
        <w:drawing>
          <wp:anchor distT="0" distB="0" distL="114300" distR="114300" simplePos="0" relativeHeight="251656704" behindDoc="0" locked="0" layoutInCell="1" allowOverlap="1" wp14:anchorId="1E46B89A" wp14:editId="4D87F28D">
            <wp:simplePos x="0" y="0"/>
            <wp:positionH relativeFrom="column">
              <wp:posOffset>711200</wp:posOffset>
            </wp:positionH>
            <wp:positionV relativeFrom="paragraph">
              <wp:posOffset>11007</wp:posOffset>
            </wp:positionV>
            <wp:extent cx="2920462" cy="3236280"/>
            <wp:effectExtent l="38100" t="38100" r="32385" b="406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0951" t="5543" r="4952"/>
                    <a:stretch/>
                  </pic:blipFill>
                  <pic:spPr bwMode="auto">
                    <a:xfrm>
                      <a:off x="0" y="0"/>
                      <a:ext cx="2920462" cy="3236280"/>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0DBA27" w14:textId="5CEA8A6A" w:rsidR="001E4A43" w:rsidRDefault="00024784" w:rsidP="003265B0">
      <w:pPr>
        <w:tabs>
          <w:tab w:val="left" w:pos="6840"/>
        </w:tabs>
      </w:pPr>
      <w:r>
        <w:rPr>
          <w:noProof/>
        </w:rPr>
        <w:drawing>
          <wp:anchor distT="0" distB="0" distL="114300" distR="114300" simplePos="0" relativeHeight="251658752" behindDoc="0" locked="0" layoutInCell="1" allowOverlap="1" wp14:anchorId="0C66287E" wp14:editId="35696C8C">
            <wp:simplePos x="0" y="0"/>
            <wp:positionH relativeFrom="column">
              <wp:posOffset>2925657</wp:posOffset>
            </wp:positionH>
            <wp:positionV relativeFrom="paragraph">
              <wp:posOffset>221827</wp:posOffset>
            </wp:positionV>
            <wp:extent cx="2963130" cy="1033042"/>
            <wp:effectExtent l="38100" t="38100" r="27940" b="3429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374" t="25641" r="69793" b="45513"/>
                    <a:stretch/>
                  </pic:blipFill>
                  <pic:spPr bwMode="auto">
                    <a:xfrm>
                      <a:off x="0" y="0"/>
                      <a:ext cx="2963130" cy="1033042"/>
                    </a:xfrm>
                    <a:prstGeom prst="rect">
                      <a:avLst/>
                    </a:prstGeom>
                    <a:noFill/>
                    <a:ln w="28575">
                      <a:solidFill>
                        <a:schemeClr val="accent1"/>
                      </a:solidFill>
                      <a:miter lim="800000"/>
                      <a:headEnd/>
                      <a:tailEn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AB5863" w14:textId="0D785892" w:rsidR="001E4A43" w:rsidRDefault="001E4A43"/>
    <w:p w14:paraId="576AAF38" w14:textId="77777777" w:rsidR="001E4A43" w:rsidRDefault="003265B0">
      <w:r>
        <w:rPr>
          <w:noProof/>
        </w:rPr>
        <w:drawing>
          <wp:anchor distT="0" distB="0" distL="114300" distR="114300" simplePos="0" relativeHeight="251654656" behindDoc="0" locked="0" layoutInCell="1" allowOverlap="1" wp14:anchorId="26A723B3" wp14:editId="1534518B">
            <wp:simplePos x="0" y="0"/>
            <wp:positionH relativeFrom="column">
              <wp:posOffset>1480088</wp:posOffset>
            </wp:positionH>
            <wp:positionV relativeFrom="paragraph">
              <wp:posOffset>81851</wp:posOffset>
            </wp:positionV>
            <wp:extent cx="1797804" cy="1680244"/>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4498" t="5543" r="5075"/>
                    <a:stretch/>
                  </pic:blipFill>
                  <pic:spPr bwMode="auto">
                    <a:xfrm>
                      <a:off x="0" y="0"/>
                      <a:ext cx="1800409" cy="16826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D0EEB5" w14:textId="77777777" w:rsidR="001E4A43" w:rsidRDefault="001E4A43"/>
    <w:p w14:paraId="146256CB" w14:textId="77777777" w:rsidR="001E4A43" w:rsidRDefault="001E4A43"/>
    <w:p w14:paraId="1BA876B3" w14:textId="77777777" w:rsidR="001E4A43" w:rsidRDefault="001E4A43"/>
    <w:p w14:paraId="28DE7969" w14:textId="77777777" w:rsidR="001E4A43" w:rsidRDefault="001E4A43"/>
    <w:p w14:paraId="79E47673" w14:textId="77777777" w:rsidR="00C75753" w:rsidRDefault="00C75753" w:rsidP="00C75753"/>
    <w:p w14:paraId="04628936" w14:textId="77777777" w:rsidR="00024784" w:rsidRDefault="00024784" w:rsidP="00C75753"/>
    <w:p w14:paraId="1A3EFAF7" w14:textId="77777777" w:rsidR="00DF6164" w:rsidRPr="00441787" w:rsidRDefault="008C3A87" w:rsidP="00441787">
      <w:pPr>
        <w:pStyle w:val="Heading3"/>
      </w:pPr>
      <w:bookmarkStart w:id="8" w:name="_Toc430003464"/>
      <w:r w:rsidRPr="00DF6164">
        <w:lastRenderedPageBreak/>
        <w:t>Calculate p-Chem Properties Workflow</w:t>
      </w:r>
      <w:bookmarkEnd w:id="8"/>
    </w:p>
    <w:p w14:paraId="7D2EA753" w14:textId="77777777" w:rsidR="00C75753" w:rsidRDefault="00C75753" w:rsidP="00DF6164">
      <w:pPr>
        <w:pStyle w:val="ListParagraph"/>
        <w:spacing w:line="240" w:lineRule="auto"/>
        <w:ind w:left="0"/>
      </w:pPr>
    </w:p>
    <w:p w14:paraId="0CC7B08A" w14:textId="3A4420CA" w:rsidR="00DF6164" w:rsidRDefault="00024784" w:rsidP="002E38A5">
      <w:r>
        <w:rPr>
          <w:noProof/>
        </w:rPr>
        <w:drawing>
          <wp:anchor distT="0" distB="0" distL="114300" distR="114300" simplePos="0" relativeHeight="251631104" behindDoc="0" locked="0" layoutInCell="1" allowOverlap="1" wp14:anchorId="326E4428" wp14:editId="07C40A52">
            <wp:simplePos x="0" y="0"/>
            <wp:positionH relativeFrom="column">
              <wp:posOffset>1453515</wp:posOffset>
            </wp:positionH>
            <wp:positionV relativeFrom="paragraph">
              <wp:posOffset>791845</wp:posOffset>
            </wp:positionV>
            <wp:extent cx="3013660" cy="2989802"/>
            <wp:effectExtent l="38100" t="38100" r="34925" b="3937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61723" t="21034" r="12137" b="14128"/>
                    <a:stretch/>
                  </pic:blipFill>
                  <pic:spPr bwMode="auto">
                    <a:xfrm>
                      <a:off x="0" y="0"/>
                      <a:ext cx="3013660" cy="2989802"/>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6164" w:rsidRPr="00DF6164">
        <w:rPr>
          <w:rFonts w:ascii="Times New Roman" w:hAnsi="Times New Roman" w:cs="Times New Roman"/>
          <w:sz w:val="24"/>
          <w:szCs w:val="24"/>
        </w:rPr>
        <w:t xml:space="preserve">Selection of the Calculate p-Chem Properties Workflow provides this page illustrating the workflow overview.  Click on the Go to User Inputs </w:t>
      </w:r>
      <w:r w:rsidR="002E38A5">
        <w:rPr>
          <w:rFonts w:ascii="Times New Roman" w:hAnsi="Times New Roman" w:cs="Times New Roman"/>
          <w:sz w:val="24"/>
          <w:szCs w:val="24"/>
        </w:rPr>
        <w:t xml:space="preserve">button or the Inputs tab </w:t>
      </w:r>
      <w:r w:rsidR="002E38A5" w:rsidRPr="002A02C7">
        <w:rPr>
          <w:rFonts w:ascii="Times New Roman" w:hAnsi="Times New Roman" w:cs="Times New Roman"/>
          <w:sz w:val="24"/>
          <w:szCs w:val="24"/>
        </w:rPr>
        <w:t xml:space="preserve">to </w:t>
      </w:r>
      <w:r w:rsidR="002E38A5">
        <w:rPr>
          <w:rFonts w:ascii="Times New Roman" w:hAnsi="Times New Roman" w:cs="Times New Roman"/>
          <w:sz w:val="24"/>
          <w:szCs w:val="24"/>
        </w:rPr>
        <w:t>submit</w:t>
      </w:r>
      <w:r w:rsidR="002E38A5" w:rsidRPr="002A02C7">
        <w:rPr>
          <w:rFonts w:ascii="Times New Roman" w:hAnsi="Times New Roman" w:cs="Times New Roman"/>
          <w:sz w:val="24"/>
          <w:szCs w:val="24"/>
        </w:rPr>
        <w:t xml:space="preserve"> </w:t>
      </w:r>
      <w:r w:rsidR="002E38A5">
        <w:rPr>
          <w:rFonts w:ascii="Times New Roman" w:hAnsi="Times New Roman" w:cs="Times New Roman"/>
          <w:sz w:val="24"/>
          <w:szCs w:val="24"/>
        </w:rPr>
        <w:t>a single chemical for processing, or click on the Batch tab to submit a batch run (currently under construction)</w:t>
      </w:r>
      <w:r w:rsidR="002E38A5" w:rsidRPr="002A02C7">
        <w:rPr>
          <w:rFonts w:ascii="Times New Roman" w:hAnsi="Times New Roman" w:cs="Times New Roman"/>
          <w:sz w:val="24"/>
          <w:szCs w:val="24"/>
        </w:rPr>
        <w:t xml:space="preserve">.  </w:t>
      </w:r>
      <w:r w:rsidR="00DF6164" w:rsidRPr="00DF6164">
        <w:rPr>
          <w:rFonts w:ascii="Times New Roman" w:hAnsi="Times New Roman" w:cs="Times New Roman"/>
          <w:sz w:val="24"/>
          <w:szCs w:val="24"/>
        </w:rPr>
        <w:t xml:space="preserve">  </w:t>
      </w:r>
    </w:p>
    <w:p w14:paraId="63CC4326" w14:textId="39EC534A" w:rsidR="00DF6164" w:rsidRDefault="00DF6164" w:rsidP="008D05F1"/>
    <w:p w14:paraId="2E38EF4C" w14:textId="7BF87A90" w:rsidR="00DF6164" w:rsidRDefault="00DF6164" w:rsidP="008D05F1"/>
    <w:p w14:paraId="594113BE" w14:textId="77777777" w:rsidR="00DF6164" w:rsidRDefault="00DF6164" w:rsidP="008D05F1"/>
    <w:p w14:paraId="309F57C3" w14:textId="77777777" w:rsidR="00DF6164" w:rsidRDefault="00DF6164" w:rsidP="008D05F1"/>
    <w:p w14:paraId="6BF6915B" w14:textId="77777777" w:rsidR="00DF6164" w:rsidRDefault="00DF6164" w:rsidP="008D05F1"/>
    <w:p w14:paraId="6D332EC4" w14:textId="77777777" w:rsidR="00DF6164" w:rsidRDefault="00DF6164" w:rsidP="008D05F1"/>
    <w:p w14:paraId="5F9605D2" w14:textId="77777777" w:rsidR="00DF6164" w:rsidRDefault="00DF6164" w:rsidP="008D05F1"/>
    <w:p w14:paraId="196A236E" w14:textId="77777777" w:rsidR="00DF6164" w:rsidRDefault="00DF6164" w:rsidP="008D05F1"/>
    <w:p w14:paraId="17DDFA25" w14:textId="77777777" w:rsidR="00DF6164" w:rsidRDefault="00DF6164" w:rsidP="008D05F1"/>
    <w:p w14:paraId="59EBE7B6" w14:textId="03133CBA" w:rsidR="002E38A5" w:rsidRPr="00441787" w:rsidRDefault="00106D59" w:rsidP="00106D59">
      <w:pPr>
        <w:pStyle w:val="ListParagraph"/>
        <w:spacing w:line="240" w:lineRule="auto"/>
        <w:ind w:left="0"/>
        <w:rPr>
          <w:rFonts w:ascii="Times New Roman" w:hAnsi="Times New Roman" w:cs="Times New Roman"/>
          <w:sz w:val="24"/>
          <w:szCs w:val="24"/>
        </w:rPr>
      </w:pPr>
      <w:r w:rsidRPr="00441787">
        <w:rPr>
          <w:rFonts w:ascii="Times New Roman" w:hAnsi="Times New Roman" w:cs="Times New Roman"/>
          <w:sz w:val="24"/>
          <w:szCs w:val="24"/>
        </w:rPr>
        <w:t xml:space="preserve">For the purpose of this demonstration, 1-methoxy-2,4-dinitrobenzene has been entered into </w:t>
      </w:r>
      <w:r w:rsidR="004342D1">
        <w:rPr>
          <w:rFonts w:ascii="Times New Roman" w:hAnsi="Times New Roman" w:cs="Times New Roman"/>
          <w:sz w:val="24"/>
          <w:szCs w:val="24"/>
        </w:rPr>
        <w:t>the chemical editor.  Selects</w:t>
      </w:r>
      <w:r w:rsidRPr="00441787">
        <w:rPr>
          <w:rFonts w:ascii="Times New Roman" w:hAnsi="Times New Roman" w:cs="Times New Roman"/>
          <w:sz w:val="24"/>
          <w:szCs w:val="24"/>
        </w:rPr>
        <w:t xml:space="preserve"> the Next button to choose the p-chem calculators and p-chem properties of interest.</w:t>
      </w:r>
    </w:p>
    <w:p w14:paraId="501EB354" w14:textId="77777777" w:rsidR="002E38A5" w:rsidRDefault="002E38A5" w:rsidP="009113EA">
      <w:pPr>
        <w:pStyle w:val="ListParagraph"/>
        <w:spacing w:line="240" w:lineRule="auto"/>
        <w:ind w:left="0"/>
        <w:rPr>
          <w:rFonts w:ascii="Times New Roman" w:hAnsi="Times New Roman" w:cs="Times New Roman"/>
          <w:sz w:val="24"/>
          <w:szCs w:val="24"/>
        </w:rPr>
      </w:pPr>
    </w:p>
    <w:p w14:paraId="3B40A11E" w14:textId="629BCADE" w:rsidR="00DF6164" w:rsidRPr="00106D59" w:rsidRDefault="002E38A5" w:rsidP="009113EA">
      <w:pPr>
        <w:pStyle w:val="ListParagraph"/>
        <w:spacing w:line="240" w:lineRule="auto"/>
        <w:ind w:left="0"/>
        <w:jc w:val="center"/>
        <w:rPr>
          <w:rFonts w:ascii="Times New Roman" w:hAnsi="Times New Roman" w:cs="Times New Roman"/>
          <w:sz w:val="24"/>
          <w:szCs w:val="24"/>
        </w:rPr>
      </w:pPr>
      <w:r>
        <w:rPr>
          <w:noProof/>
        </w:rPr>
        <w:drawing>
          <wp:inline distT="0" distB="0" distL="0" distR="0" wp14:anchorId="0DC29E50" wp14:editId="52C9CBC4">
            <wp:extent cx="2985428" cy="2988734"/>
            <wp:effectExtent l="38100" t="38100" r="43815" b="406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1476" t="5893" r="7692" b="16932"/>
                    <a:stretch/>
                  </pic:blipFill>
                  <pic:spPr bwMode="auto">
                    <a:xfrm>
                      <a:off x="0" y="0"/>
                      <a:ext cx="2985428" cy="2988734"/>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75F85F20" w14:textId="74FCDDC8" w:rsidR="008C3A87" w:rsidRPr="00441787" w:rsidRDefault="004342D1" w:rsidP="00441787">
      <w:pPr>
        <w:pStyle w:val="ListParagraph"/>
        <w:spacing w:line="240" w:lineRule="auto"/>
        <w:ind w:left="0"/>
        <w:rPr>
          <w:rFonts w:ascii="Times New Roman" w:hAnsi="Times New Roman" w:cs="Times New Roman"/>
          <w:sz w:val="24"/>
          <w:szCs w:val="24"/>
        </w:rPr>
      </w:pPr>
      <w:r>
        <w:rPr>
          <w:rFonts w:ascii="Times New Roman" w:hAnsi="Times New Roman" w:cs="Times New Roman"/>
          <w:sz w:val="24"/>
          <w:szCs w:val="24"/>
        </w:rPr>
        <w:lastRenderedPageBreak/>
        <w:t>Use</w:t>
      </w:r>
      <w:r w:rsidR="008C3A87" w:rsidRPr="00441787">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2E38A5">
        <w:rPr>
          <w:rFonts w:ascii="Times New Roman" w:hAnsi="Times New Roman" w:cs="Times New Roman"/>
          <w:sz w:val="24"/>
          <w:szCs w:val="24"/>
        </w:rPr>
        <w:t>Calculate</w:t>
      </w:r>
      <w:r w:rsidR="002E38A5" w:rsidRPr="00441787">
        <w:rPr>
          <w:rFonts w:ascii="Times New Roman" w:hAnsi="Times New Roman" w:cs="Times New Roman"/>
          <w:sz w:val="24"/>
          <w:szCs w:val="24"/>
        </w:rPr>
        <w:t xml:space="preserve"> </w:t>
      </w:r>
      <w:r w:rsidR="008C3A87" w:rsidRPr="00441787">
        <w:rPr>
          <w:rFonts w:ascii="Times New Roman" w:hAnsi="Times New Roman" w:cs="Times New Roman"/>
          <w:sz w:val="24"/>
          <w:szCs w:val="24"/>
        </w:rPr>
        <w:t xml:space="preserve">p-Chem Properties Workflow Inputs screen to select p-chem properties and the p-chem calculators of interest.  Selection of the All button for the p-chem properties will only provide the available properties for the selected p-chem calculators. </w:t>
      </w:r>
    </w:p>
    <w:p w14:paraId="546651C0" w14:textId="15C0C495" w:rsidR="008C3A87" w:rsidRDefault="0079091D" w:rsidP="008D05F1">
      <w:r>
        <w:rPr>
          <w:rFonts w:ascii="Arial" w:hAnsi="Arial" w:cs="Arial"/>
          <w:noProof/>
          <w:sz w:val="18"/>
          <w:szCs w:val="18"/>
        </w:rPr>
        <w:drawing>
          <wp:anchor distT="0" distB="0" distL="114300" distR="114300" simplePos="0" relativeHeight="251629056" behindDoc="0" locked="0" layoutInCell="1" allowOverlap="1" wp14:anchorId="5FEA41AD" wp14:editId="01B24885">
            <wp:simplePos x="0" y="0"/>
            <wp:positionH relativeFrom="column">
              <wp:posOffset>1184910</wp:posOffset>
            </wp:positionH>
            <wp:positionV relativeFrom="paragraph">
              <wp:posOffset>286597</wp:posOffset>
            </wp:positionV>
            <wp:extent cx="3776134" cy="2392798"/>
            <wp:effectExtent l="38100" t="38100" r="34290" b="457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723" t="20801" r="56428" b="28728"/>
                    <a:stretch/>
                  </pic:blipFill>
                  <pic:spPr bwMode="auto">
                    <a:xfrm>
                      <a:off x="0" y="0"/>
                      <a:ext cx="3776134" cy="2392798"/>
                    </a:xfrm>
                    <a:prstGeom prst="rect">
                      <a:avLst/>
                    </a:prstGeom>
                    <a:noFill/>
                    <a:ln w="28575" cap="flat" cmpd="sng" algn="ctr">
                      <a:solidFill>
                        <a:srgbClr val="4F81BD"/>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5B07CA" w14:textId="41849123" w:rsidR="008C3A87" w:rsidRDefault="008C3A87" w:rsidP="008D05F1"/>
    <w:p w14:paraId="6346D6CD" w14:textId="77777777" w:rsidR="008C3A87" w:rsidRDefault="008C3A87" w:rsidP="008D05F1"/>
    <w:p w14:paraId="2FAB7195" w14:textId="77777777" w:rsidR="008C3A87" w:rsidRDefault="008C3A87" w:rsidP="008D05F1"/>
    <w:p w14:paraId="5F312550" w14:textId="77777777" w:rsidR="008C3A87" w:rsidRDefault="008C3A87" w:rsidP="008D05F1"/>
    <w:p w14:paraId="7B715323" w14:textId="77777777" w:rsidR="008C3A87" w:rsidRDefault="008C3A87" w:rsidP="008D05F1"/>
    <w:p w14:paraId="458F6731" w14:textId="77777777" w:rsidR="008C3A87" w:rsidRDefault="008C3A87" w:rsidP="008D05F1"/>
    <w:p w14:paraId="297697D9" w14:textId="77777777" w:rsidR="008C3A87" w:rsidRDefault="008C3A87" w:rsidP="008D05F1"/>
    <w:p w14:paraId="45AC1987" w14:textId="77777777" w:rsidR="008C3A87" w:rsidRDefault="008C3A87" w:rsidP="008D05F1"/>
    <w:p w14:paraId="765C24A2" w14:textId="77777777" w:rsidR="008C3A87" w:rsidRDefault="008C3A87" w:rsidP="008D05F1"/>
    <w:p w14:paraId="47F65DD3" w14:textId="23D53247" w:rsidR="008C3A87" w:rsidRPr="002856E1" w:rsidRDefault="008C3A87" w:rsidP="008C3A87">
      <w:pPr>
        <w:pStyle w:val="ListParagraph"/>
        <w:spacing w:line="240" w:lineRule="auto"/>
        <w:ind w:left="0"/>
      </w:pPr>
      <w:r w:rsidRPr="002856E1">
        <w:t>The C</w:t>
      </w:r>
      <w:r>
        <w:t>alculate</w:t>
      </w:r>
      <w:r w:rsidRPr="002856E1">
        <w:t xml:space="preserve"> p-Chem Properties Workflow Outputs screen provides the results of the previously selected p-chem properties.  </w:t>
      </w:r>
    </w:p>
    <w:p w14:paraId="517A54F9" w14:textId="31F0F4FD" w:rsidR="008C3A87" w:rsidRDefault="008C3A87" w:rsidP="009113EA">
      <w:pPr>
        <w:jc w:val="center"/>
      </w:pPr>
    </w:p>
    <w:p w14:paraId="3A33BBC3" w14:textId="77777777" w:rsidR="009E3515" w:rsidRDefault="009E3515">
      <w:pPr>
        <w:rPr>
          <w:rFonts w:asciiTheme="majorHAnsi" w:eastAsiaTheme="majorEastAsia" w:hAnsiTheme="majorHAnsi" w:cstheme="majorBidi"/>
          <w:color w:val="243F60" w:themeColor="accent1" w:themeShade="7F"/>
          <w:sz w:val="24"/>
          <w:szCs w:val="24"/>
        </w:rPr>
      </w:pPr>
      <w:r>
        <w:br w:type="page"/>
      </w:r>
    </w:p>
    <w:p w14:paraId="4A99F180" w14:textId="58331183" w:rsidR="00441787" w:rsidRDefault="00441787" w:rsidP="00441787">
      <w:pPr>
        <w:pStyle w:val="Heading3"/>
      </w:pPr>
      <w:bookmarkStart w:id="9" w:name="_Toc430003465"/>
      <w:r w:rsidRPr="00F803C5">
        <w:lastRenderedPageBreak/>
        <w:t>Generate Transformation Products Workflow</w:t>
      </w:r>
      <w:bookmarkEnd w:id="9"/>
    </w:p>
    <w:p w14:paraId="0ED295CB" w14:textId="77777777" w:rsidR="00AA7723" w:rsidRDefault="00AA7723" w:rsidP="00F803C5">
      <w:pPr>
        <w:spacing w:line="240" w:lineRule="auto"/>
      </w:pPr>
    </w:p>
    <w:p w14:paraId="07F8816D" w14:textId="3EC1BC41" w:rsidR="00392420" w:rsidRPr="002A02C7" w:rsidRDefault="00F803C5" w:rsidP="00392420">
      <w:pPr>
        <w:spacing w:line="240" w:lineRule="auto"/>
        <w:rPr>
          <w:rFonts w:ascii="Times New Roman" w:hAnsi="Times New Roman" w:cs="Times New Roman"/>
          <w:sz w:val="24"/>
          <w:szCs w:val="24"/>
        </w:rPr>
      </w:pPr>
      <w:r w:rsidRPr="00F803C5">
        <w:rPr>
          <w:rFonts w:ascii="Times New Roman" w:hAnsi="Times New Roman" w:cs="Times New Roman"/>
          <w:sz w:val="24"/>
          <w:szCs w:val="24"/>
        </w:rPr>
        <w:t xml:space="preserve">Selection of the Generate Transformation Products Workflow provides this </w:t>
      </w:r>
      <w:r>
        <w:rPr>
          <w:rFonts w:ascii="Times New Roman" w:hAnsi="Times New Roman" w:cs="Times New Roman"/>
          <w:sz w:val="24"/>
          <w:szCs w:val="24"/>
        </w:rPr>
        <w:t>window</w:t>
      </w:r>
      <w:r w:rsidRPr="00F803C5">
        <w:rPr>
          <w:rFonts w:ascii="Times New Roman" w:hAnsi="Times New Roman" w:cs="Times New Roman"/>
          <w:sz w:val="24"/>
          <w:szCs w:val="24"/>
        </w:rPr>
        <w:t xml:space="preserve"> illustrating the workflow overview.  Click on the Go to User Inputs button </w:t>
      </w:r>
      <w:r w:rsidR="00392420">
        <w:rPr>
          <w:rFonts w:ascii="Times New Roman" w:hAnsi="Times New Roman" w:cs="Times New Roman"/>
          <w:sz w:val="24"/>
          <w:szCs w:val="24"/>
        </w:rPr>
        <w:t xml:space="preserve">or the Inputs tab </w:t>
      </w:r>
      <w:r w:rsidR="00392420" w:rsidRPr="002A02C7">
        <w:rPr>
          <w:rFonts w:ascii="Times New Roman" w:hAnsi="Times New Roman" w:cs="Times New Roman"/>
          <w:sz w:val="24"/>
          <w:szCs w:val="24"/>
        </w:rPr>
        <w:t xml:space="preserve">to </w:t>
      </w:r>
      <w:r w:rsidR="00392420">
        <w:rPr>
          <w:rFonts w:ascii="Times New Roman" w:hAnsi="Times New Roman" w:cs="Times New Roman"/>
          <w:sz w:val="24"/>
          <w:szCs w:val="24"/>
        </w:rPr>
        <w:t>submit</w:t>
      </w:r>
      <w:r w:rsidR="00392420" w:rsidRPr="002A02C7">
        <w:rPr>
          <w:rFonts w:ascii="Times New Roman" w:hAnsi="Times New Roman" w:cs="Times New Roman"/>
          <w:sz w:val="24"/>
          <w:szCs w:val="24"/>
        </w:rPr>
        <w:t xml:space="preserve"> </w:t>
      </w:r>
      <w:r w:rsidR="00392420">
        <w:rPr>
          <w:rFonts w:ascii="Times New Roman" w:hAnsi="Times New Roman" w:cs="Times New Roman"/>
          <w:sz w:val="24"/>
          <w:szCs w:val="24"/>
        </w:rPr>
        <w:t>a single chemical for processing, or click on the Batch tab to submit a batch run (currently under construction)</w:t>
      </w:r>
      <w:r w:rsidR="00392420" w:rsidRPr="002A02C7">
        <w:rPr>
          <w:rFonts w:ascii="Times New Roman" w:hAnsi="Times New Roman" w:cs="Times New Roman"/>
          <w:sz w:val="24"/>
          <w:szCs w:val="24"/>
        </w:rPr>
        <w:t xml:space="preserve">.  </w:t>
      </w:r>
    </w:p>
    <w:p w14:paraId="25FC8487" w14:textId="70628529" w:rsidR="00F803C5" w:rsidRDefault="009E3515" w:rsidP="00392420">
      <w:pPr>
        <w:spacing w:line="240" w:lineRule="auto"/>
      </w:pPr>
      <w:r>
        <w:rPr>
          <w:noProof/>
        </w:rPr>
        <w:drawing>
          <wp:anchor distT="0" distB="0" distL="114300" distR="114300" simplePos="0" relativeHeight="251622912" behindDoc="0" locked="0" layoutInCell="1" allowOverlap="1" wp14:anchorId="02A76FDF" wp14:editId="2F94D2EF">
            <wp:simplePos x="0" y="0"/>
            <wp:positionH relativeFrom="column">
              <wp:posOffset>1101090</wp:posOffset>
            </wp:positionH>
            <wp:positionV relativeFrom="paragraph">
              <wp:posOffset>185420</wp:posOffset>
            </wp:positionV>
            <wp:extent cx="3609101" cy="2998922"/>
            <wp:effectExtent l="38100" t="38100" r="29845" b="304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4903" t="7611" r="55015" b="9105"/>
                    <a:stretch/>
                  </pic:blipFill>
                  <pic:spPr bwMode="auto">
                    <a:xfrm>
                      <a:off x="0" y="0"/>
                      <a:ext cx="3609101" cy="2998922"/>
                    </a:xfrm>
                    <a:prstGeom prst="rect">
                      <a:avLst/>
                    </a:prstGeom>
                    <a:ln w="28575">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4FF84" w14:textId="717353CB" w:rsidR="00F803C5" w:rsidRDefault="00F803C5" w:rsidP="008D05F1"/>
    <w:p w14:paraId="1A7B47F1" w14:textId="38AAD0B2" w:rsidR="00F803C5" w:rsidRDefault="00F803C5" w:rsidP="008D05F1"/>
    <w:p w14:paraId="0683ABFD" w14:textId="2410CEE7" w:rsidR="00F803C5" w:rsidRDefault="00F803C5" w:rsidP="008D05F1"/>
    <w:p w14:paraId="0469CEAC" w14:textId="67844EE5" w:rsidR="00F803C5" w:rsidRDefault="00F803C5" w:rsidP="008D05F1"/>
    <w:p w14:paraId="6A2A5414" w14:textId="77777777" w:rsidR="00F803C5" w:rsidRDefault="00F803C5" w:rsidP="008D05F1"/>
    <w:p w14:paraId="74E87AEC" w14:textId="77777777" w:rsidR="00F803C5" w:rsidRDefault="00F803C5" w:rsidP="008D05F1"/>
    <w:p w14:paraId="15C0B303" w14:textId="77777777" w:rsidR="00F803C5" w:rsidRDefault="00F803C5" w:rsidP="008D05F1"/>
    <w:p w14:paraId="1CA0368F" w14:textId="77777777" w:rsidR="00F803C5" w:rsidRDefault="00F803C5" w:rsidP="008D05F1"/>
    <w:p w14:paraId="4959D5D4" w14:textId="77777777" w:rsidR="00F803C5" w:rsidRDefault="00F803C5" w:rsidP="008D05F1"/>
    <w:p w14:paraId="34EE4EEA" w14:textId="77777777" w:rsidR="009E3515" w:rsidRDefault="009E3515" w:rsidP="00F803C5">
      <w:pPr>
        <w:pStyle w:val="ListParagraph"/>
        <w:spacing w:line="240" w:lineRule="auto"/>
        <w:ind w:left="0"/>
        <w:rPr>
          <w:rFonts w:ascii="Times New Roman" w:hAnsi="Times New Roman" w:cs="Times New Roman"/>
        </w:rPr>
      </w:pPr>
    </w:p>
    <w:p w14:paraId="6F2FFFC3" w14:textId="77777777" w:rsidR="00F803C5" w:rsidRPr="00F803C5" w:rsidRDefault="00F803C5" w:rsidP="00F803C5">
      <w:pPr>
        <w:pStyle w:val="ListParagraph"/>
        <w:spacing w:line="240" w:lineRule="auto"/>
        <w:ind w:left="0"/>
        <w:rPr>
          <w:rFonts w:ascii="Times New Roman" w:hAnsi="Times New Roman" w:cs="Times New Roman"/>
        </w:rPr>
      </w:pPr>
      <w:r w:rsidRPr="00F803C5">
        <w:rPr>
          <w:rFonts w:ascii="Times New Roman" w:hAnsi="Times New Roman" w:cs="Times New Roman"/>
        </w:rPr>
        <w:t xml:space="preserve">For the purpose of this demonstration, hexachloroethane has been entered into the chemical editor.  </w:t>
      </w:r>
    </w:p>
    <w:p w14:paraId="1F73CD5C" w14:textId="5ED10B41" w:rsidR="00F803C5" w:rsidRPr="00F803C5" w:rsidRDefault="008A5EC0" w:rsidP="008D05F1">
      <w:pPr>
        <w:rPr>
          <w:rFonts w:ascii="Times New Roman" w:hAnsi="Times New Roman" w:cs="Times New Roman"/>
        </w:rPr>
      </w:pPr>
      <w:r>
        <w:rPr>
          <w:noProof/>
        </w:rPr>
        <w:drawing>
          <wp:anchor distT="0" distB="0" distL="114300" distR="114300" simplePos="0" relativeHeight="251623936" behindDoc="0" locked="0" layoutInCell="1" allowOverlap="1" wp14:anchorId="53E93AAC" wp14:editId="7B6CF2A4">
            <wp:simplePos x="0" y="0"/>
            <wp:positionH relativeFrom="column">
              <wp:posOffset>1229995</wp:posOffset>
            </wp:positionH>
            <wp:positionV relativeFrom="paragraph">
              <wp:posOffset>93980</wp:posOffset>
            </wp:positionV>
            <wp:extent cx="3251526" cy="2774662"/>
            <wp:effectExtent l="38100" t="38100" r="44450" b="450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4567" t="5706" r="55283" b="8639"/>
                    <a:stretch/>
                  </pic:blipFill>
                  <pic:spPr bwMode="auto">
                    <a:xfrm>
                      <a:off x="0" y="0"/>
                      <a:ext cx="3251526" cy="2774662"/>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9FD17" w14:textId="391B13BD" w:rsidR="00F803C5" w:rsidRDefault="00F803C5" w:rsidP="008D05F1"/>
    <w:p w14:paraId="068F3DD1" w14:textId="6B4D29A6" w:rsidR="00F803C5" w:rsidRDefault="00F803C5" w:rsidP="008D05F1"/>
    <w:p w14:paraId="404321F7" w14:textId="77777777" w:rsidR="00F803C5" w:rsidRDefault="00F803C5" w:rsidP="008D05F1"/>
    <w:p w14:paraId="6A7ACC8E" w14:textId="77777777" w:rsidR="00F803C5" w:rsidRDefault="00F803C5" w:rsidP="008D05F1"/>
    <w:p w14:paraId="04065CE6" w14:textId="77777777" w:rsidR="00F803C5" w:rsidRDefault="00F803C5" w:rsidP="008D05F1"/>
    <w:p w14:paraId="032699F5" w14:textId="77777777" w:rsidR="00F803C5" w:rsidRDefault="00F803C5" w:rsidP="008D05F1"/>
    <w:p w14:paraId="7AECFA88" w14:textId="77777777" w:rsidR="00F803C5" w:rsidRDefault="00F803C5" w:rsidP="008D05F1"/>
    <w:p w14:paraId="70542BE4" w14:textId="77777777" w:rsidR="001D4924" w:rsidRDefault="001D4924" w:rsidP="00F21F97">
      <w:pPr>
        <w:rPr>
          <w:rFonts w:ascii="Arial" w:hAnsi="Arial" w:cs="Arial"/>
          <w:sz w:val="18"/>
          <w:szCs w:val="18"/>
        </w:rPr>
      </w:pPr>
    </w:p>
    <w:p w14:paraId="1B9C4E9B" w14:textId="77777777" w:rsidR="004342D1" w:rsidRDefault="004342D1" w:rsidP="00C179AC">
      <w:pPr>
        <w:spacing w:after="120" w:line="240" w:lineRule="auto"/>
        <w:rPr>
          <w:rFonts w:ascii="Times New Roman" w:hAnsi="Times New Roman" w:cs="Times New Roman"/>
          <w:sz w:val="24"/>
          <w:szCs w:val="24"/>
        </w:rPr>
      </w:pPr>
    </w:p>
    <w:p w14:paraId="56805DDC" w14:textId="77777777" w:rsidR="004342D1" w:rsidRDefault="004342D1" w:rsidP="00C179AC">
      <w:pPr>
        <w:spacing w:after="120" w:line="240" w:lineRule="auto"/>
        <w:rPr>
          <w:rFonts w:ascii="Times New Roman" w:hAnsi="Times New Roman" w:cs="Times New Roman"/>
          <w:sz w:val="24"/>
          <w:szCs w:val="24"/>
        </w:rPr>
      </w:pPr>
    </w:p>
    <w:p w14:paraId="159D9AB0" w14:textId="77777777" w:rsidR="004342D1" w:rsidRDefault="004342D1" w:rsidP="00C179AC">
      <w:pPr>
        <w:spacing w:after="120" w:line="240" w:lineRule="auto"/>
        <w:rPr>
          <w:rFonts w:ascii="Times New Roman" w:hAnsi="Times New Roman" w:cs="Times New Roman"/>
          <w:sz w:val="24"/>
          <w:szCs w:val="24"/>
        </w:rPr>
      </w:pPr>
    </w:p>
    <w:p w14:paraId="6824BDBD" w14:textId="264E2C55" w:rsidR="00C179AC" w:rsidRPr="00C179AC" w:rsidRDefault="00C179AC" w:rsidP="00C179AC">
      <w:pPr>
        <w:spacing w:after="120" w:line="240" w:lineRule="auto"/>
        <w:rPr>
          <w:rFonts w:ascii="Times New Roman" w:hAnsi="Times New Roman" w:cs="Times New Roman"/>
          <w:sz w:val="24"/>
          <w:szCs w:val="24"/>
        </w:rPr>
      </w:pPr>
      <w:r w:rsidRPr="00C179AC">
        <w:rPr>
          <w:rFonts w:ascii="Times New Roman" w:hAnsi="Times New Roman" w:cs="Times New Roman"/>
          <w:sz w:val="24"/>
          <w:szCs w:val="24"/>
        </w:rPr>
        <w:t xml:space="preserve">The first required input is the selection of the reaction libraries based on the transformation pathways of interest.  Three reaction libraries, including abiotic hydrolysis, abiotic reduction and Phase 1 mammalian metabolism, are available in the α-version of the CTS.  </w:t>
      </w:r>
      <w:r w:rsidR="004342D1">
        <w:rPr>
          <w:rFonts w:ascii="Times New Roman" w:hAnsi="Times New Roman" w:cs="Times New Roman"/>
          <w:sz w:val="24"/>
          <w:szCs w:val="24"/>
        </w:rPr>
        <w:t>Three</w:t>
      </w:r>
      <w:r w:rsidRPr="00C179AC">
        <w:rPr>
          <w:rFonts w:ascii="Times New Roman" w:hAnsi="Times New Roman" w:cs="Times New Roman"/>
          <w:sz w:val="24"/>
          <w:szCs w:val="24"/>
        </w:rPr>
        <w:t xml:space="preserve"> options </w:t>
      </w:r>
      <w:r w:rsidR="004342D1">
        <w:rPr>
          <w:rFonts w:ascii="Times New Roman" w:hAnsi="Times New Roman" w:cs="Times New Roman"/>
          <w:sz w:val="24"/>
          <w:szCs w:val="24"/>
        </w:rPr>
        <w:t xml:space="preserve">are available </w:t>
      </w:r>
      <w:r w:rsidRPr="00C179AC">
        <w:rPr>
          <w:rFonts w:ascii="Times New Roman" w:hAnsi="Times New Roman" w:cs="Times New Roman"/>
          <w:sz w:val="24"/>
          <w:szCs w:val="24"/>
        </w:rPr>
        <w:t>for the sel</w:t>
      </w:r>
      <w:r w:rsidR="004342D1">
        <w:rPr>
          <w:rFonts w:ascii="Times New Roman" w:hAnsi="Times New Roman" w:cs="Times New Roman"/>
          <w:sz w:val="24"/>
          <w:szCs w:val="24"/>
        </w:rPr>
        <w:t>ection of the reaction libraries</w:t>
      </w:r>
      <w:r w:rsidRPr="00C179AC">
        <w:rPr>
          <w:rFonts w:ascii="Times New Roman" w:hAnsi="Times New Roman" w:cs="Times New Roman"/>
          <w:sz w:val="24"/>
          <w:szCs w:val="24"/>
        </w:rPr>
        <w:t>:</w:t>
      </w:r>
    </w:p>
    <w:p w14:paraId="648FFBDC" w14:textId="77777777" w:rsidR="00C179AC" w:rsidRPr="00C179AC" w:rsidRDefault="00C179AC" w:rsidP="00C179AC">
      <w:pPr>
        <w:pStyle w:val="ListParagraph"/>
        <w:numPr>
          <w:ilvl w:val="0"/>
          <w:numId w:val="13"/>
        </w:numPr>
        <w:spacing w:line="240" w:lineRule="auto"/>
        <w:rPr>
          <w:rFonts w:ascii="Times New Roman" w:hAnsi="Times New Roman" w:cs="Times New Roman"/>
          <w:sz w:val="24"/>
          <w:szCs w:val="24"/>
        </w:rPr>
      </w:pPr>
      <w:r w:rsidRPr="00C179AC">
        <w:rPr>
          <w:rFonts w:ascii="Times New Roman" w:hAnsi="Times New Roman" w:cs="Times New Roman"/>
          <w:sz w:val="24"/>
          <w:szCs w:val="24"/>
        </w:rPr>
        <w:t>Reaction System Conditions</w:t>
      </w:r>
    </w:p>
    <w:p w14:paraId="02BE1EF6" w14:textId="77777777" w:rsidR="00C179AC" w:rsidRPr="00C179AC" w:rsidRDefault="00C179AC" w:rsidP="00C179AC">
      <w:pPr>
        <w:pStyle w:val="ListParagraph"/>
        <w:numPr>
          <w:ilvl w:val="0"/>
          <w:numId w:val="13"/>
        </w:numPr>
        <w:spacing w:line="240" w:lineRule="auto"/>
        <w:rPr>
          <w:rFonts w:ascii="Times New Roman" w:hAnsi="Times New Roman" w:cs="Times New Roman"/>
          <w:sz w:val="24"/>
          <w:szCs w:val="24"/>
        </w:rPr>
      </w:pPr>
      <w:r w:rsidRPr="00C179AC">
        <w:rPr>
          <w:rFonts w:ascii="Times New Roman" w:hAnsi="Times New Roman" w:cs="Times New Roman"/>
          <w:sz w:val="24"/>
          <w:szCs w:val="24"/>
        </w:rPr>
        <w:t>OCSPP Harmonized Test Guidelines</w:t>
      </w:r>
    </w:p>
    <w:p w14:paraId="52B67664" w14:textId="77777777" w:rsidR="00C179AC" w:rsidRPr="00C179AC" w:rsidRDefault="00BD36B0" w:rsidP="00C179AC">
      <w:pPr>
        <w:pStyle w:val="ListParagraph"/>
        <w:numPr>
          <w:ilvl w:val="0"/>
          <w:numId w:val="13"/>
        </w:numPr>
        <w:spacing w:after="120" w:line="240" w:lineRule="auto"/>
        <w:rPr>
          <w:rFonts w:ascii="Times New Roman" w:hAnsi="Times New Roman" w:cs="Times New Roman"/>
          <w:sz w:val="24"/>
          <w:szCs w:val="24"/>
        </w:rPr>
      </w:pPr>
      <w:r>
        <w:rPr>
          <w:rFonts w:ascii="Times New Roman" w:hAnsi="Times New Roman" w:cs="Times New Roman"/>
          <w:sz w:val="24"/>
          <w:szCs w:val="24"/>
        </w:rPr>
        <w:t>User Selected (Advanced)</w:t>
      </w:r>
    </w:p>
    <w:p w14:paraId="3CE8CEEB" w14:textId="03605829" w:rsidR="00C179AC" w:rsidRDefault="00C179AC" w:rsidP="00F21F97">
      <w:pPr>
        <w:rPr>
          <w:rFonts w:ascii="Arial" w:hAnsi="Arial" w:cs="Arial"/>
          <w:sz w:val="18"/>
          <w:szCs w:val="18"/>
        </w:rPr>
      </w:pPr>
    </w:p>
    <w:p w14:paraId="2EC82D43" w14:textId="2222E01B" w:rsidR="00C179AC" w:rsidRDefault="00356634" w:rsidP="00F21F97">
      <w:pPr>
        <w:rPr>
          <w:rFonts w:ascii="Arial" w:hAnsi="Arial" w:cs="Arial"/>
          <w:sz w:val="18"/>
          <w:szCs w:val="18"/>
        </w:rPr>
      </w:pPr>
      <w:r>
        <w:rPr>
          <w:noProof/>
        </w:rPr>
        <w:drawing>
          <wp:anchor distT="0" distB="0" distL="114300" distR="114300" simplePos="0" relativeHeight="251697664" behindDoc="0" locked="0" layoutInCell="1" allowOverlap="1" wp14:anchorId="2030B119" wp14:editId="27389894">
            <wp:simplePos x="0" y="0"/>
            <wp:positionH relativeFrom="column">
              <wp:posOffset>429260</wp:posOffset>
            </wp:positionH>
            <wp:positionV relativeFrom="paragraph">
              <wp:posOffset>128270</wp:posOffset>
            </wp:positionV>
            <wp:extent cx="5019675" cy="290512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019675" cy="2905125"/>
                    </a:xfrm>
                    <a:prstGeom prst="rect">
                      <a:avLst/>
                    </a:prstGeom>
                  </pic:spPr>
                </pic:pic>
              </a:graphicData>
            </a:graphic>
          </wp:anchor>
        </w:drawing>
      </w:r>
    </w:p>
    <w:p w14:paraId="507D37C9" w14:textId="660D1277" w:rsidR="00C179AC" w:rsidRDefault="00C179AC" w:rsidP="00F21F97">
      <w:pPr>
        <w:rPr>
          <w:rFonts w:ascii="Arial" w:hAnsi="Arial" w:cs="Arial"/>
          <w:sz w:val="18"/>
          <w:szCs w:val="18"/>
        </w:rPr>
      </w:pPr>
    </w:p>
    <w:p w14:paraId="6ED1E8B1" w14:textId="66B5B64D" w:rsidR="00C179AC" w:rsidRDefault="00C179AC" w:rsidP="00F21F97">
      <w:pPr>
        <w:rPr>
          <w:rFonts w:ascii="Arial" w:hAnsi="Arial" w:cs="Arial"/>
          <w:sz w:val="18"/>
          <w:szCs w:val="18"/>
        </w:rPr>
      </w:pPr>
    </w:p>
    <w:p w14:paraId="05D8C3DE" w14:textId="77777777" w:rsidR="00C179AC" w:rsidRDefault="00C179AC" w:rsidP="00F21F97">
      <w:pPr>
        <w:rPr>
          <w:rFonts w:ascii="Arial" w:hAnsi="Arial" w:cs="Arial"/>
          <w:sz w:val="18"/>
          <w:szCs w:val="18"/>
        </w:rPr>
      </w:pPr>
    </w:p>
    <w:p w14:paraId="67DECEF9" w14:textId="77777777" w:rsidR="00C179AC" w:rsidRDefault="00C179AC" w:rsidP="00F21F97">
      <w:pPr>
        <w:rPr>
          <w:rFonts w:ascii="Arial" w:hAnsi="Arial" w:cs="Arial"/>
          <w:sz w:val="18"/>
          <w:szCs w:val="18"/>
        </w:rPr>
      </w:pPr>
    </w:p>
    <w:p w14:paraId="69B7108E" w14:textId="77777777" w:rsidR="00C179AC" w:rsidRDefault="00C179AC" w:rsidP="00F21F97">
      <w:pPr>
        <w:rPr>
          <w:rFonts w:ascii="Arial" w:hAnsi="Arial" w:cs="Arial"/>
          <w:sz w:val="18"/>
          <w:szCs w:val="18"/>
        </w:rPr>
      </w:pPr>
    </w:p>
    <w:p w14:paraId="2F02F938" w14:textId="77777777" w:rsidR="00C179AC" w:rsidRDefault="00C179AC" w:rsidP="00F21F97">
      <w:pPr>
        <w:rPr>
          <w:rFonts w:ascii="Arial" w:hAnsi="Arial" w:cs="Arial"/>
          <w:sz w:val="18"/>
          <w:szCs w:val="18"/>
        </w:rPr>
      </w:pPr>
    </w:p>
    <w:p w14:paraId="201FA6D2" w14:textId="77777777" w:rsidR="00C179AC" w:rsidRDefault="00C179AC" w:rsidP="00F21F97">
      <w:pPr>
        <w:rPr>
          <w:rFonts w:ascii="Arial" w:hAnsi="Arial" w:cs="Arial"/>
          <w:sz w:val="18"/>
          <w:szCs w:val="18"/>
        </w:rPr>
      </w:pPr>
    </w:p>
    <w:p w14:paraId="794F9915" w14:textId="77777777" w:rsidR="00C179AC" w:rsidRDefault="00C179AC" w:rsidP="00F21F97">
      <w:pPr>
        <w:rPr>
          <w:rFonts w:ascii="Arial" w:hAnsi="Arial" w:cs="Arial"/>
          <w:sz w:val="18"/>
          <w:szCs w:val="18"/>
        </w:rPr>
      </w:pPr>
    </w:p>
    <w:p w14:paraId="7DB0AFD0" w14:textId="77777777" w:rsidR="00C179AC" w:rsidRDefault="00C179AC" w:rsidP="00F21F97">
      <w:pPr>
        <w:rPr>
          <w:rFonts w:ascii="Arial" w:hAnsi="Arial" w:cs="Arial"/>
          <w:sz w:val="18"/>
          <w:szCs w:val="18"/>
        </w:rPr>
      </w:pPr>
    </w:p>
    <w:p w14:paraId="5545B83C" w14:textId="77777777" w:rsidR="00C179AC" w:rsidRDefault="00C179AC" w:rsidP="00F21F97">
      <w:pPr>
        <w:rPr>
          <w:rFonts w:ascii="Arial" w:hAnsi="Arial" w:cs="Arial"/>
          <w:sz w:val="18"/>
          <w:szCs w:val="18"/>
        </w:rPr>
      </w:pPr>
    </w:p>
    <w:p w14:paraId="51039FA5" w14:textId="77777777" w:rsidR="00356634" w:rsidRDefault="00356634">
      <w:pPr>
        <w:rPr>
          <w:rFonts w:ascii="Times New Roman" w:hAnsi="Times New Roman" w:cs="Times New Roman"/>
          <w:sz w:val="24"/>
          <w:szCs w:val="24"/>
        </w:rPr>
      </w:pPr>
      <w:r>
        <w:rPr>
          <w:rFonts w:ascii="Times New Roman" w:hAnsi="Times New Roman" w:cs="Times New Roman"/>
          <w:sz w:val="24"/>
          <w:szCs w:val="24"/>
        </w:rPr>
        <w:br w:type="page"/>
      </w:r>
    </w:p>
    <w:p w14:paraId="5C51AF03" w14:textId="49655F3E" w:rsidR="00C179AC" w:rsidRPr="00C179AC" w:rsidRDefault="00C179AC" w:rsidP="00C179AC">
      <w:pPr>
        <w:spacing w:after="120" w:line="240" w:lineRule="auto"/>
        <w:rPr>
          <w:rFonts w:ascii="Times New Roman" w:hAnsi="Times New Roman" w:cs="Times New Roman"/>
          <w:sz w:val="24"/>
          <w:szCs w:val="24"/>
        </w:rPr>
      </w:pPr>
      <w:r w:rsidRPr="00C179AC">
        <w:rPr>
          <w:rFonts w:ascii="Times New Roman" w:hAnsi="Times New Roman" w:cs="Times New Roman"/>
          <w:sz w:val="24"/>
          <w:szCs w:val="24"/>
        </w:rPr>
        <w:lastRenderedPageBreak/>
        <w:t>Selection of the Reaction System Conditions provides 2 options for reaction systems:  Environmental or Mammalian.</w:t>
      </w:r>
    </w:p>
    <w:p w14:paraId="44B3F56F" w14:textId="0EA9EBFD" w:rsidR="00C179AC" w:rsidRPr="00C179AC" w:rsidRDefault="00C179AC" w:rsidP="00C179AC">
      <w:pPr>
        <w:spacing w:after="120" w:line="240" w:lineRule="auto"/>
        <w:rPr>
          <w:rFonts w:ascii="Times New Roman" w:hAnsi="Times New Roman" w:cs="Times New Roman"/>
          <w:sz w:val="24"/>
          <w:szCs w:val="24"/>
        </w:rPr>
      </w:pPr>
      <w:r w:rsidRPr="00C179AC">
        <w:rPr>
          <w:rFonts w:ascii="Times New Roman" w:hAnsi="Times New Roman" w:cs="Times New Roman"/>
          <w:sz w:val="24"/>
          <w:szCs w:val="24"/>
        </w:rPr>
        <w:t xml:space="preserve">Selection of the Environmental Reaction System provides the option to select respiration type:  Aerobic or Anaerobic.   </w:t>
      </w:r>
    </w:p>
    <w:p w14:paraId="46DB7A04" w14:textId="2B56BF38" w:rsidR="00C179AC" w:rsidRPr="00C179AC" w:rsidRDefault="00C179AC" w:rsidP="00C179AC">
      <w:pPr>
        <w:spacing w:line="240" w:lineRule="auto"/>
        <w:rPr>
          <w:rFonts w:ascii="Times New Roman" w:hAnsi="Times New Roman" w:cs="Times New Roman"/>
          <w:sz w:val="24"/>
          <w:szCs w:val="24"/>
        </w:rPr>
      </w:pPr>
      <w:r w:rsidRPr="00C179AC">
        <w:rPr>
          <w:rFonts w:ascii="Times New Roman" w:hAnsi="Times New Roman" w:cs="Times New Roman"/>
          <w:sz w:val="24"/>
          <w:szCs w:val="24"/>
        </w:rPr>
        <w:t>Selection of anaerobic respiration opens the window with the reactions libraries for the transformation pathways that are currently available and will potentially occur under these reaction conditions, which includes abiotic hydrolysis and abiotic reduction.</w:t>
      </w:r>
    </w:p>
    <w:p w14:paraId="6CE4CB5C" w14:textId="39F297BE" w:rsidR="00C179AC" w:rsidRPr="00C179AC" w:rsidRDefault="00356634" w:rsidP="009113EA">
      <w:pPr>
        <w:jc w:val="center"/>
        <w:rPr>
          <w:rFonts w:ascii="Times New Roman" w:hAnsi="Times New Roman" w:cs="Times New Roman"/>
          <w:sz w:val="24"/>
          <w:szCs w:val="24"/>
        </w:rPr>
      </w:pPr>
      <w:r>
        <w:rPr>
          <w:noProof/>
        </w:rPr>
        <w:drawing>
          <wp:anchor distT="0" distB="0" distL="114300" distR="114300" simplePos="0" relativeHeight="251716096" behindDoc="0" locked="0" layoutInCell="1" allowOverlap="1" wp14:anchorId="69D6A8BB" wp14:editId="35D856D8">
            <wp:simplePos x="0" y="0"/>
            <wp:positionH relativeFrom="column">
              <wp:posOffset>321310</wp:posOffset>
            </wp:positionH>
            <wp:positionV relativeFrom="paragraph">
              <wp:posOffset>88477</wp:posOffset>
            </wp:positionV>
            <wp:extent cx="5051425" cy="4224655"/>
            <wp:effectExtent l="0" t="0" r="0"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990" t="20734" r="28406" b="18337"/>
                    <a:stretch/>
                  </pic:blipFill>
                  <pic:spPr bwMode="auto">
                    <a:xfrm>
                      <a:off x="0" y="0"/>
                      <a:ext cx="5051425" cy="4224655"/>
                    </a:xfrm>
                    <a:prstGeom prst="rect">
                      <a:avLst/>
                    </a:prstGeom>
                    <a:ln>
                      <a:noFill/>
                    </a:ln>
                    <a:extLst>
                      <a:ext uri="{53640926-AAD7-44D8-BBD7-CCE9431645EC}">
                        <a14:shadowObscured xmlns:a14="http://schemas.microsoft.com/office/drawing/2010/main"/>
                      </a:ext>
                    </a:extLst>
                  </pic:spPr>
                </pic:pic>
              </a:graphicData>
            </a:graphic>
          </wp:anchor>
        </w:drawing>
      </w:r>
      <w:r w:rsidR="009E083F">
        <w:rPr>
          <w:noProof/>
        </w:rPr>
        <w:t>.</w:t>
      </w:r>
    </w:p>
    <w:p w14:paraId="5CC0EE5C" w14:textId="62EB2EC5" w:rsidR="00C179AC" w:rsidRDefault="00C179AC" w:rsidP="00F21F97">
      <w:pPr>
        <w:rPr>
          <w:rFonts w:ascii="Arial" w:hAnsi="Arial" w:cs="Arial"/>
          <w:sz w:val="18"/>
          <w:szCs w:val="18"/>
        </w:rPr>
      </w:pPr>
    </w:p>
    <w:p w14:paraId="70851CB4" w14:textId="3DB8D018" w:rsidR="00C179AC" w:rsidRDefault="00C179AC" w:rsidP="00F21F97">
      <w:pPr>
        <w:rPr>
          <w:rFonts w:ascii="Arial" w:hAnsi="Arial" w:cs="Arial"/>
          <w:sz w:val="18"/>
          <w:szCs w:val="18"/>
        </w:rPr>
      </w:pPr>
    </w:p>
    <w:p w14:paraId="3DAB2B10" w14:textId="5E44C101" w:rsidR="00C179AC" w:rsidRDefault="00C179AC" w:rsidP="00F21F97">
      <w:pPr>
        <w:rPr>
          <w:rFonts w:ascii="Arial" w:hAnsi="Arial" w:cs="Arial"/>
          <w:sz w:val="18"/>
          <w:szCs w:val="18"/>
        </w:rPr>
      </w:pPr>
    </w:p>
    <w:p w14:paraId="6A9FE073" w14:textId="1680DE1E" w:rsidR="00C179AC" w:rsidRDefault="00C179AC" w:rsidP="00F21F97">
      <w:pPr>
        <w:rPr>
          <w:rFonts w:ascii="Arial" w:hAnsi="Arial" w:cs="Arial"/>
          <w:sz w:val="18"/>
          <w:szCs w:val="18"/>
        </w:rPr>
      </w:pPr>
    </w:p>
    <w:p w14:paraId="1DF1FB15" w14:textId="77777777" w:rsidR="00C27195" w:rsidRDefault="00C27195" w:rsidP="00F21F97">
      <w:pPr>
        <w:rPr>
          <w:rFonts w:ascii="Arial" w:hAnsi="Arial" w:cs="Arial"/>
          <w:sz w:val="18"/>
          <w:szCs w:val="18"/>
        </w:rPr>
      </w:pPr>
    </w:p>
    <w:p w14:paraId="39A53C39" w14:textId="77777777" w:rsidR="00C27195" w:rsidRDefault="00C27195" w:rsidP="00F21F97">
      <w:pPr>
        <w:rPr>
          <w:rFonts w:ascii="Arial" w:hAnsi="Arial" w:cs="Arial"/>
          <w:sz w:val="18"/>
          <w:szCs w:val="18"/>
        </w:rPr>
      </w:pPr>
    </w:p>
    <w:p w14:paraId="374A3B0C" w14:textId="77777777" w:rsidR="00356634" w:rsidRDefault="00356634" w:rsidP="00CB644C">
      <w:pPr>
        <w:spacing w:line="240" w:lineRule="auto"/>
        <w:rPr>
          <w:rFonts w:ascii="Times New Roman" w:hAnsi="Times New Roman" w:cs="Times New Roman"/>
          <w:sz w:val="24"/>
          <w:szCs w:val="24"/>
        </w:rPr>
      </w:pPr>
    </w:p>
    <w:p w14:paraId="35C816D9" w14:textId="77777777" w:rsidR="00356634" w:rsidRDefault="00356634" w:rsidP="00CB644C">
      <w:pPr>
        <w:spacing w:line="240" w:lineRule="auto"/>
        <w:rPr>
          <w:rFonts w:ascii="Times New Roman" w:hAnsi="Times New Roman" w:cs="Times New Roman"/>
          <w:sz w:val="24"/>
          <w:szCs w:val="24"/>
        </w:rPr>
      </w:pPr>
    </w:p>
    <w:p w14:paraId="5821545A" w14:textId="77777777" w:rsidR="00356634" w:rsidRDefault="00356634" w:rsidP="00CB644C">
      <w:pPr>
        <w:spacing w:line="240" w:lineRule="auto"/>
        <w:rPr>
          <w:rFonts w:ascii="Times New Roman" w:hAnsi="Times New Roman" w:cs="Times New Roman"/>
          <w:sz w:val="24"/>
          <w:szCs w:val="24"/>
        </w:rPr>
      </w:pPr>
    </w:p>
    <w:p w14:paraId="11ADF284" w14:textId="77777777" w:rsidR="00356634" w:rsidRDefault="00356634" w:rsidP="00CB644C">
      <w:pPr>
        <w:spacing w:line="240" w:lineRule="auto"/>
        <w:rPr>
          <w:rFonts w:ascii="Times New Roman" w:hAnsi="Times New Roman" w:cs="Times New Roman"/>
          <w:sz w:val="24"/>
          <w:szCs w:val="24"/>
        </w:rPr>
      </w:pPr>
    </w:p>
    <w:p w14:paraId="593D620E" w14:textId="77777777" w:rsidR="00356634" w:rsidRDefault="00356634" w:rsidP="00CB644C">
      <w:pPr>
        <w:spacing w:line="240" w:lineRule="auto"/>
        <w:rPr>
          <w:rFonts w:ascii="Times New Roman" w:hAnsi="Times New Roman" w:cs="Times New Roman"/>
          <w:sz w:val="24"/>
          <w:szCs w:val="24"/>
        </w:rPr>
      </w:pPr>
    </w:p>
    <w:p w14:paraId="22E7A474" w14:textId="77777777" w:rsidR="00356634" w:rsidRDefault="00356634" w:rsidP="00CB644C">
      <w:pPr>
        <w:spacing w:line="240" w:lineRule="auto"/>
        <w:rPr>
          <w:rFonts w:ascii="Times New Roman" w:hAnsi="Times New Roman" w:cs="Times New Roman"/>
          <w:sz w:val="24"/>
          <w:szCs w:val="24"/>
        </w:rPr>
      </w:pPr>
    </w:p>
    <w:p w14:paraId="2B9CC92A" w14:textId="77777777" w:rsidR="00356634" w:rsidRDefault="00356634" w:rsidP="00CB644C">
      <w:pPr>
        <w:spacing w:line="240" w:lineRule="auto"/>
        <w:rPr>
          <w:rFonts w:ascii="Times New Roman" w:hAnsi="Times New Roman" w:cs="Times New Roman"/>
          <w:sz w:val="24"/>
          <w:szCs w:val="24"/>
        </w:rPr>
      </w:pPr>
    </w:p>
    <w:p w14:paraId="38DE0DA0" w14:textId="77777777" w:rsidR="00356634" w:rsidRDefault="00356634" w:rsidP="00CB644C">
      <w:pPr>
        <w:spacing w:line="240" w:lineRule="auto"/>
        <w:rPr>
          <w:rFonts w:ascii="Times New Roman" w:hAnsi="Times New Roman" w:cs="Times New Roman"/>
          <w:sz w:val="24"/>
          <w:szCs w:val="24"/>
        </w:rPr>
      </w:pPr>
    </w:p>
    <w:p w14:paraId="39BD83E6" w14:textId="77777777" w:rsidR="00356634" w:rsidRDefault="00356634" w:rsidP="00CB644C">
      <w:pPr>
        <w:spacing w:line="240" w:lineRule="auto"/>
        <w:rPr>
          <w:rFonts w:ascii="Times New Roman" w:hAnsi="Times New Roman" w:cs="Times New Roman"/>
          <w:sz w:val="24"/>
          <w:szCs w:val="24"/>
        </w:rPr>
      </w:pPr>
    </w:p>
    <w:p w14:paraId="7B0DD6AD" w14:textId="41850BE4" w:rsidR="003D2DB8" w:rsidRDefault="002F709F" w:rsidP="002F709F">
      <w:pPr>
        <w:spacing w:line="240" w:lineRule="auto"/>
        <w:rPr>
          <w:rFonts w:ascii="Times New Roman" w:hAnsi="Times New Roman" w:cs="Times New Roman"/>
          <w:sz w:val="24"/>
          <w:szCs w:val="24"/>
        </w:rPr>
      </w:pPr>
      <w:r w:rsidRPr="002F709F">
        <w:rPr>
          <w:rFonts w:ascii="Times New Roman" w:hAnsi="Times New Roman" w:cs="Times New Roman"/>
          <w:sz w:val="24"/>
          <w:szCs w:val="24"/>
        </w:rPr>
        <w:t>Selection of aerobic respiration opens the window with the reactions libraries that are currently available and will potentially occur under these conditions, which currently inc</w:t>
      </w:r>
      <w:r w:rsidR="00356634">
        <w:rPr>
          <w:rFonts w:ascii="Times New Roman" w:hAnsi="Times New Roman" w:cs="Times New Roman"/>
          <w:sz w:val="24"/>
          <w:szCs w:val="24"/>
        </w:rPr>
        <w:t xml:space="preserve">ludes only abiotic hydrolysis. </w:t>
      </w:r>
    </w:p>
    <w:p w14:paraId="53EC19DD" w14:textId="77777777" w:rsidR="00356634" w:rsidRDefault="00356634">
      <w:pPr>
        <w:rPr>
          <w:rFonts w:ascii="Times New Roman" w:hAnsi="Times New Roman" w:cs="Times New Roman"/>
          <w:sz w:val="24"/>
          <w:szCs w:val="24"/>
        </w:rPr>
      </w:pPr>
      <w:r>
        <w:rPr>
          <w:rFonts w:ascii="Times New Roman" w:hAnsi="Times New Roman" w:cs="Times New Roman"/>
          <w:sz w:val="24"/>
          <w:szCs w:val="24"/>
        </w:rPr>
        <w:br w:type="page"/>
      </w:r>
    </w:p>
    <w:p w14:paraId="06C64F30" w14:textId="2825F9C7" w:rsidR="002F709F" w:rsidRPr="002F709F" w:rsidRDefault="002F709F" w:rsidP="002F709F">
      <w:pPr>
        <w:spacing w:line="240" w:lineRule="auto"/>
        <w:rPr>
          <w:rFonts w:ascii="Times New Roman" w:hAnsi="Times New Roman" w:cs="Times New Roman"/>
          <w:sz w:val="24"/>
          <w:szCs w:val="24"/>
        </w:rPr>
      </w:pPr>
      <w:r w:rsidRPr="002F709F">
        <w:rPr>
          <w:rFonts w:ascii="Times New Roman" w:hAnsi="Times New Roman" w:cs="Times New Roman"/>
          <w:sz w:val="24"/>
          <w:szCs w:val="24"/>
        </w:rPr>
        <w:lastRenderedPageBreak/>
        <w:t>Selection of mammalian reaction systems opens the window with the mammalian reactions library selected.  This is the only option available for the mammalian reaction system.</w:t>
      </w:r>
    </w:p>
    <w:p w14:paraId="00D8936C" w14:textId="2EA96D65" w:rsidR="002F709F" w:rsidRPr="002F709F" w:rsidRDefault="009E083F" w:rsidP="009113EA">
      <w:pPr>
        <w:jc w:val="center"/>
        <w:rPr>
          <w:rFonts w:ascii="Times New Roman" w:hAnsi="Times New Roman" w:cs="Times New Roman"/>
          <w:sz w:val="24"/>
          <w:szCs w:val="24"/>
        </w:rPr>
      </w:pPr>
      <w:r>
        <w:rPr>
          <w:noProof/>
        </w:rPr>
        <w:drawing>
          <wp:anchor distT="0" distB="0" distL="114300" distR="114300" simplePos="0" relativeHeight="251712000" behindDoc="0" locked="0" layoutInCell="1" allowOverlap="1" wp14:anchorId="0F44063A" wp14:editId="243F6D19">
            <wp:simplePos x="0" y="0"/>
            <wp:positionH relativeFrom="column">
              <wp:posOffset>130810</wp:posOffset>
            </wp:positionH>
            <wp:positionV relativeFrom="paragraph">
              <wp:posOffset>278765</wp:posOffset>
            </wp:positionV>
            <wp:extent cx="5470253" cy="2590523"/>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3654" t="41810" r="28045" b="24823"/>
                    <a:stretch/>
                  </pic:blipFill>
                  <pic:spPr bwMode="auto">
                    <a:xfrm>
                      <a:off x="0" y="0"/>
                      <a:ext cx="5470253" cy="2590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9C4571" w14:textId="1AA4EB1C" w:rsidR="002F709F" w:rsidRDefault="002F709F" w:rsidP="00F21F97">
      <w:pPr>
        <w:rPr>
          <w:rFonts w:ascii="Arial" w:hAnsi="Arial" w:cs="Arial"/>
          <w:sz w:val="18"/>
          <w:szCs w:val="18"/>
        </w:rPr>
      </w:pPr>
    </w:p>
    <w:p w14:paraId="7920C429" w14:textId="44252AD0" w:rsidR="002F709F" w:rsidRDefault="002F709F" w:rsidP="00F21F97">
      <w:pPr>
        <w:rPr>
          <w:rFonts w:ascii="Arial" w:hAnsi="Arial" w:cs="Arial"/>
          <w:sz w:val="18"/>
          <w:szCs w:val="18"/>
        </w:rPr>
      </w:pPr>
    </w:p>
    <w:p w14:paraId="1A9FC5E6" w14:textId="1A9A1D43" w:rsidR="00CB644C" w:rsidRDefault="00CB644C" w:rsidP="00F21F97">
      <w:pPr>
        <w:rPr>
          <w:rFonts w:ascii="Arial" w:hAnsi="Arial" w:cs="Arial"/>
          <w:sz w:val="18"/>
          <w:szCs w:val="18"/>
        </w:rPr>
      </w:pPr>
    </w:p>
    <w:p w14:paraId="7E77BE6D" w14:textId="3F42F6FE" w:rsidR="00CB644C" w:rsidRDefault="00CB644C" w:rsidP="00F21F97">
      <w:pPr>
        <w:rPr>
          <w:rFonts w:ascii="Arial" w:hAnsi="Arial" w:cs="Arial"/>
          <w:sz w:val="18"/>
          <w:szCs w:val="18"/>
        </w:rPr>
      </w:pPr>
    </w:p>
    <w:p w14:paraId="52D14C70" w14:textId="6FCF00FD" w:rsidR="00CB644C" w:rsidRDefault="00CB644C" w:rsidP="00F21F97">
      <w:pPr>
        <w:rPr>
          <w:rFonts w:ascii="Arial" w:hAnsi="Arial" w:cs="Arial"/>
          <w:sz w:val="18"/>
          <w:szCs w:val="18"/>
        </w:rPr>
      </w:pPr>
    </w:p>
    <w:p w14:paraId="7489E82F" w14:textId="575D8674" w:rsidR="00FB0DEC" w:rsidRDefault="00FB0DEC" w:rsidP="00F21F97">
      <w:pPr>
        <w:rPr>
          <w:rFonts w:ascii="Arial" w:hAnsi="Arial" w:cs="Arial"/>
          <w:sz w:val="18"/>
          <w:szCs w:val="18"/>
        </w:rPr>
      </w:pPr>
    </w:p>
    <w:p w14:paraId="23A91392" w14:textId="093CE465" w:rsidR="00356634" w:rsidRDefault="00356634" w:rsidP="00F21F97">
      <w:pPr>
        <w:rPr>
          <w:rFonts w:ascii="Arial" w:hAnsi="Arial" w:cs="Arial"/>
          <w:sz w:val="18"/>
          <w:szCs w:val="18"/>
        </w:rPr>
      </w:pPr>
    </w:p>
    <w:p w14:paraId="28608B2D" w14:textId="78B6D3A0" w:rsidR="00356634" w:rsidRDefault="00356634" w:rsidP="00F21F97">
      <w:pPr>
        <w:rPr>
          <w:rFonts w:ascii="Arial" w:hAnsi="Arial" w:cs="Arial"/>
          <w:sz w:val="18"/>
          <w:szCs w:val="18"/>
        </w:rPr>
      </w:pPr>
    </w:p>
    <w:p w14:paraId="1AC80D99" w14:textId="730C6C7C" w:rsidR="00356634" w:rsidRDefault="00356634" w:rsidP="00F21F97">
      <w:pPr>
        <w:rPr>
          <w:rFonts w:ascii="Arial" w:hAnsi="Arial" w:cs="Arial"/>
          <w:sz w:val="18"/>
          <w:szCs w:val="18"/>
        </w:rPr>
      </w:pPr>
    </w:p>
    <w:p w14:paraId="44C69F51" w14:textId="530BDE75" w:rsidR="00FB0DEC" w:rsidRDefault="00FB0DEC" w:rsidP="00F21F97">
      <w:pPr>
        <w:rPr>
          <w:rFonts w:ascii="Arial" w:hAnsi="Arial" w:cs="Arial"/>
          <w:sz w:val="18"/>
          <w:szCs w:val="18"/>
        </w:rPr>
      </w:pPr>
    </w:p>
    <w:p w14:paraId="74E609C5" w14:textId="2B716756" w:rsidR="002F709F" w:rsidRPr="002F709F" w:rsidRDefault="002F709F" w:rsidP="002F709F">
      <w:pPr>
        <w:rPr>
          <w:rFonts w:ascii="Times New Roman" w:hAnsi="Times New Roman" w:cs="Times New Roman"/>
          <w:sz w:val="24"/>
          <w:szCs w:val="24"/>
        </w:rPr>
      </w:pPr>
      <w:r w:rsidRPr="002F709F">
        <w:rPr>
          <w:rFonts w:ascii="Times New Roman" w:hAnsi="Times New Roman" w:cs="Times New Roman"/>
          <w:sz w:val="24"/>
          <w:szCs w:val="24"/>
        </w:rPr>
        <w:t>The second option for the selection of reaction libraries is through the selection of the OCSPP s Fate, Transport, and Transformation (Series 835) or Health Effects (Series 870)</w:t>
      </w:r>
      <w:r w:rsidR="00356634">
        <w:rPr>
          <w:rFonts w:ascii="Times New Roman" w:hAnsi="Times New Roman" w:cs="Times New Roman"/>
          <w:sz w:val="24"/>
          <w:szCs w:val="24"/>
        </w:rPr>
        <w:t xml:space="preserve"> Guidelines</w:t>
      </w:r>
      <w:r w:rsidRPr="002F709F">
        <w:rPr>
          <w:rFonts w:ascii="Times New Roman" w:hAnsi="Times New Roman" w:cs="Times New Roman"/>
          <w:sz w:val="24"/>
          <w:szCs w:val="24"/>
        </w:rPr>
        <w:t xml:space="preserve">.  </w:t>
      </w:r>
    </w:p>
    <w:p w14:paraId="3811D2C9" w14:textId="650BAEFB" w:rsidR="002F709F" w:rsidRPr="002F709F" w:rsidRDefault="002F709F" w:rsidP="002F709F">
      <w:pPr>
        <w:rPr>
          <w:rFonts w:ascii="Times New Roman" w:hAnsi="Times New Roman" w:cs="Times New Roman"/>
          <w:sz w:val="24"/>
          <w:szCs w:val="24"/>
        </w:rPr>
      </w:pPr>
      <w:r w:rsidRPr="002F709F">
        <w:rPr>
          <w:rFonts w:ascii="Times New Roman" w:hAnsi="Times New Roman" w:cs="Times New Roman"/>
          <w:sz w:val="24"/>
          <w:szCs w:val="24"/>
        </w:rPr>
        <w:t>Selection of the Fate, Transformation Series provides three options:</w:t>
      </w:r>
    </w:p>
    <w:p w14:paraId="1ED04B8D" w14:textId="300FF11A" w:rsidR="002F709F" w:rsidRPr="002F709F" w:rsidRDefault="002F709F" w:rsidP="002F709F">
      <w:pPr>
        <w:pStyle w:val="ListParagraph"/>
        <w:numPr>
          <w:ilvl w:val="0"/>
          <w:numId w:val="14"/>
        </w:numPr>
        <w:rPr>
          <w:rFonts w:ascii="Times New Roman" w:hAnsi="Times New Roman" w:cs="Times New Roman"/>
          <w:sz w:val="24"/>
          <w:szCs w:val="24"/>
        </w:rPr>
      </w:pPr>
      <w:r w:rsidRPr="002F709F">
        <w:rPr>
          <w:rFonts w:ascii="Times New Roman" w:hAnsi="Times New Roman" w:cs="Times New Roman"/>
          <w:sz w:val="24"/>
          <w:szCs w:val="24"/>
        </w:rPr>
        <w:t>Laboratory Abiotic Transformation Test Guidelines</w:t>
      </w:r>
    </w:p>
    <w:p w14:paraId="37EF3498" w14:textId="60ED5E03" w:rsidR="002F709F" w:rsidRPr="002F709F" w:rsidRDefault="002F709F" w:rsidP="002F709F">
      <w:pPr>
        <w:pStyle w:val="ListParagraph"/>
        <w:numPr>
          <w:ilvl w:val="0"/>
          <w:numId w:val="14"/>
        </w:numPr>
        <w:rPr>
          <w:rFonts w:ascii="Times New Roman" w:hAnsi="Times New Roman" w:cs="Times New Roman"/>
          <w:sz w:val="24"/>
          <w:szCs w:val="24"/>
        </w:rPr>
      </w:pPr>
      <w:r w:rsidRPr="002F709F">
        <w:rPr>
          <w:rFonts w:ascii="Times New Roman" w:hAnsi="Times New Roman" w:cs="Times New Roman"/>
          <w:sz w:val="24"/>
          <w:szCs w:val="24"/>
        </w:rPr>
        <w:t>Transformation in Water and Soil Test Guidelines</w:t>
      </w:r>
    </w:p>
    <w:p w14:paraId="6EC172EC" w14:textId="106A8683" w:rsidR="002F709F" w:rsidRPr="002F709F" w:rsidRDefault="002F709F" w:rsidP="002F709F">
      <w:pPr>
        <w:pStyle w:val="ListParagraph"/>
        <w:numPr>
          <w:ilvl w:val="0"/>
          <w:numId w:val="14"/>
        </w:numPr>
        <w:rPr>
          <w:rFonts w:ascii="Times New Roman" w:hAnsi="Times New Roman" w:cs="Times New Roman"/>
          <w:sz w:val="24"/>
          <w:szCs w:val="24"/>
        </w:rPr>
      </w:pPr>
      <w:r w:rsidRPr="002F709F">
        <w:rPr>
          <w:rFonts w:ascii="Times New Roman" w:hAnsi="Times New Roman" w:cs="Times New Roman"/>
          <w:sz w:val="24"/>
          <w:szCs w:val="24"/>
        </w:rPr>
        <w:t>Transformation Chemical-Specific Test Guidelines</w:t>
      </w:r>
    </w:p>
    <w:p w14:paraId="0E62C16C" w14:textId="2417F8D1" w:rsidR="002F709F" w:rsidRPr="002F709F" w:rsidRDefault="00356634" w:rsidP="002F709F">
      <w:pPr>
        <w:rPr>
          <w:rFonts w:ascii="Times New Roman" w:hAnsi="Times New Roman" w:cs="Times New Roman"/>
          <w:sz w:val="24"/>
          <w:szCs w:val="24"/>
        </w:rPr>
      </w:pPr>
      <w:r>
        <w:rPr>
          <w:noProof/>
        </w:rPr>
        <w:drawing>
          <wp:anchor distT="0" distB="0" distL="114300" distR="114300" simplePos="0" relativeHeight="251714048" behindDoc="0" locked="0" layoutInCell="1" allowOverlap="1" wp14:anchorId="1394440B" wp14:editId="5E6375F7">
            <wp:simplePos x="0" y="0"/>
            <wp:positionH relativeFrom="column">
              <wp:posOffset>456354</wp:posOffset>
            </wp:positionH>
            <wp:positionV relativeFrom="paragraph">
              <wp:posOffset>352848</wp:posOffset>
            </wp:positionV>
            <wp:extent cx="4480560" cy="2949229"/>
            <wp:effectExtent l="0" t="0" r="0" b="381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33334" t="35967" r="28686" b="18042"/>
                    <a:stretch/>
                  </pic:blipFill>
                  <pic:spPr bwMode="auto">
                    <a:xfrm>
                      <a:off x="0" y="0"/>
                      <a:ext cx="4480560" cy="2949229"/>
                    </a:xfrm>
                    <a:prstGeom prst="rect">
                      <a:avLst/>
                    </a:prstGeom>
                    <a:ln>
                      <a:noFill/>
                    </a:ln>
                    <a:extLst>
                      <a:ext uri="{53640926-AAD7-44D8-BBD7-CCE9431645EC}">
                        <a14:shadowObscured xmlns:a14="http://schemas.microsoft.com/office/drawing/2010/main"/>
                      </a:ext>
                    </a:extLst>
                  </pic:spPr>
                </pic:pic>
              </a:graphicData>
            </a:graphic>
          </wp:anchor>
        </w:drawing>
      </w:r>
      <w:r w:rsidR="00BD36B0">
        <w:rPr>
          <w:rFonts w:ascii="Times New Roman" w:hAnsi="Times New Roman" w:cs="Times New Roman"/>
          <w:sz w:val="24"/>
          <w:szCs w:val="24"/>
        </w:rPr>
        <w:t>As an example, s</w:t>
      </w:r>
      <w:r w:rsidR="002F709F" w:rsidRPr="002F709F">
        <w:rPr>
          <w:rFonts w:ascii="Times New Roman" w:hAnsi="Times New Roman" w:cs="Times New Roman"/>
          <w:sz w:val="24"/>
          <w:szCs w:val="24"/>
        </w:rPr>
        <w:t xml:space="preserve">election of the Laboratory Abiotic Transformation Test Guidelines shows that both the abiotic hydrolysis and abiotic reduction are appropriate selections for this option.  </w:t>
      </w:r>
    </w:p>
    <w:p w14:paraId="7DA2FF1B" w14:textId="3A77E1A3" w:rsidR="002F709F" w:rsidRDefault="002F709F" w:rsidP="009113EA">
      <w:pPr>
        <w:jc w:val="center"/>
        <w:rPr>
          <w:rFonts w:ascii="Arial" w:hAnsi="Arial" w:cs="Arial"/>
          <w:sz w:val="18"/>
          <w:szCs w:val="18"/>
        </w:rPr>
      </w:pPr>
    </w:p>
    <w:p w14:paraId="5C448513" w14:textId="77777777" w:rsidR="00356634" w:rsidRDefault="00356634" w:rsidP="008639CF">
      <w:pPr>
        <w:rPr>
          <w:rFonts w:ascii="Times New Roman" w:hAnsi="Times New Roman" w:cs="Times New Roman"/>
          <w:sz w:val="24"/>
          <w:szCs w:val="24"/>
        </w:rPr>
      </w:pPr>
    </w:p>
    <w:p w14:paraId="4BB2198C" w14:textId="77777777" w:rsidR="00356634" w:rsidRDefault="00356634" w:rsidP="008639CF">
      <w:pPr>
        <w:rPr>
          <w:rFonts w:ascii="Times New Roman" w:hAnsi="Times New Roman" w:cs="Times New Roman"/>
          <w:sz w:val="24"/>
          <w:szCs w:val="24"/>
        </w:rPr>
      </w:pPr>
    </w:p>
    <w:p w14:paraId="0A8ADC11" w14:textId="77777777" w:rsidR="00356634" w:rsidRDefault="00356634" w:rsidP="008639CF">
      <w:pPr>
        <w:rPr>
          <w:rFonts w:ascii="Times New Roman" w:hAnsi="Times New Roman" w:cs="Times New Roman"/>
          <w:sz w:val="24"/>
          <w:szCs w:val="24"/>
        </w:rPr>
      </w:pPr>
    </w:p>
    <w:p w14:paraId="0C29213D" w14:textId="77777777" w:rsidR="00356634" w:rsidRDefault="00356634" w:rsidP="008639CF">
      <w:pPr>
        <w:rPr>
          <w:rFonts w:ascii="Times New Roman" w:hAnsi="Times New Roman" w:cs="Times New Roman"/>
          <w:sz w:val="24"/>
          <w:szCs w:val="24"/>
        </w:rPr>
      </w:pPr>
    </w:p>
    <w:p w14:paraId="20ECE951" w14:textId="77777777" w:rsidR="00356634" w:rsidRDefault="00356634" w:rsidP="008639CF">
      <w:pPr>
        <w:rPr>
          <w:rFonts w:ascii="Times New Roman" w:hAnsi="Times New Roman" w:cs="Times New Roman"/>
          <w:sz w:val="24"/>
          <w:szCs w:val="24"/>
        </w:rPr>
      </w:pPr>
    </w:p>
    <w:p w14:paraId="3143A9E2" w14:textId="77777777" w:rsidR="00356634" w:rsidRDefault="00356634" w:rsidP="008639CF">
      <w:pPr>
        <w:rPr>
          <w:rFonts w:ascii="Times New Roman" w:hAnsi="Times New Roman" w:cs="Times New Roman"/>
          <w:sz w:val="24"/>
          <w:szCs w:val="24"/>
        </w:rPr>
      </w:pPr>
    </w:p>
    <w:p w14:paraId="209D393A" w14:textId="77777777" w:rsidR="00356634" w:rsidRDefault="00356634" w:rsidP="008639CF">
      <w:pPr>
        <w:rPr>
          <w:rFonts w:ascii="Times New Roman" w:hAnsi="Times New Roman" w:cs="Times New Roman"/>
          <w:sz w:val="24"/>
          <w:szCs w:val="24"/>
        </w:rPr>
      </w:pPr>
    </w:p>
    <w:p w14:paraId="5C5F4C45" w14:textId="4D6E50F2" w:rsidR="008639CF" w:rsidRPr="00405F98" w:rsidRDefault="008639CF" w:rsidP="008639CF">
      <w:pPr>
        <w:rPr>
          <w:rFonts w:ascii="Times New Roman" w:hAnsi="Times New Roman" w:cs="Times New Roman"/>
          <w:sz w:val="24"/>
          <w:szCs w:val="24"/>
        </w:rPr>
      </w:pPr>
      <w:r w:rsidRPr="00405F98">
        <w:rPr>
          <w:rFonts w:ascii="Times New Roman" w:hAnsi="Times New Roman" w:cs="Times New Roman"/>
          <w:sz w:val="24"/>
          <w:szCs w:val="24"/>
        </w:rPr>
        <w:lastRenderedPageBreak/>
        <w:t>Selection of Health Effects provides one option for selection of a reaction library (i.e., mammalian metabolism)</w:t>
      </w:r>
    </w:p>
    <w:p w14:paraId="4EFDD1ED" w14:textId="700CA1B7" w:rsidR="00405F98" w:rsidRDefault="002C33B3" w:rsidP="009113EA">
      <w:pPr>
        <w:jc w:val="center"/>
        <w:rPr>
          <w:rFonts w:ascii="Arial" w:hAnsi="Arial" w:cs="Arial"/>
          <w:sz w:val="18"/>
          <w:szCs w:val="18"/>
        </w:rPr>
      </w:pPr>
      <w:r>
        <w:rPr>
          <w:noProof/>
        </w:rPr>
        <w:drawing>
          <wp:inline distT="0" distB="0" distL="0" distR="0" wp14:anchorId="2FA4DEF8" wp14:editId="15D3877A">
            <wp:extent cx="4965790" cy="2333361"/>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3814" t="41756" r="28205" b="25413"/>
                    <a:stretch/>
                  </pic:blipFill>
                  <pic:spPr bwMode="auto">
                    <a:xfrm>
                      <a:off x="0" y="0"/>
                      <a:ext cx="4985093" cy="2342431"/>
                    </a:xfrm>
                    <a:prstGeom prst="rect">
                      <a:avLst/>
                    </a:prstGeom>
                    <a:ln>
                      <a:noFill/>
                    </a:ln>
                    <a:extLst>
                      <a:ext uri="{53640926-AAD7-44D8-BBD7-CCE9431645EC}">
                        <a14:shadowObscured xmlns:a14="http://schemas.microsoft.com/office/drawing/2010/main"/>
                      </a:ext>
                    </a:extLst>
                  </pic:spPr>
                </pic:pic>
              </a:graphicData>
            </a:graphic>
          </wp:inline>
        </w:drawing>
      </w:r>
    </w:p>
    <w:p w14:paraId="1E4B1B31" w14:textId="4CBD89F6" w:rsidR="00405F98" w:rsidRDefault="00405F98" w:rsidP="00F21F97">
      <w:pPr>
        <w:rPr>
          <w:rFonts w:ascii="Arial" w:hAnsi="Arial" w:cs="Arial"/>
          <w:sz w:val="18"/>
          <w:szCs w:val="18"/>
        </w:rPr>
      </w:pPr>
      <w:r w:rsidRPr="00405F98">
        <w:rPr>
          <w:rFonts w:ascii="Times New Roman" w:hAnsi="Times New Roman" w:cs="Times New Roman"/>
          <w:sz w:val="24"/>
          <w:szCs w:val="24"/>
        </w:rPr>
        <w:t xml:space="preserve">The third option for the selection of reaction libraries is through the selection of the User Selected, which is considered to be an option for the more advanced user.  This option provides the ability to select amongst the currently available reaction libraries that are highlighted in bold text.  </w:t>
      </w:r>
    </w:p>
    <w:p w14:paraId="425EF1CE" w14:textId="1E626E46" w:rsidR="00405F98" w:rsidRDefault="00356634" w:rsidP="00F21F97">
      <w:pPr>
        <w:rPr>
          <w:rFonts w:ascii="Arial" w:hAnsi="Arial" w:cs="Arial"/>
          <w:sz w:val="18"/>
          <w:szCs w:val="18"/>
        </w:rPr>
      </w:pPr>
      <w:r>
        <w:rPr>
          <w:noProof/>
        </w:rPr>
        <w:drawing>
          <wp:anchor distT="0" distB="0" distL="114300" distR="114300" simplePos="0" relativeHeight="251715072" behindDoc="0" locked="0" layoutInCell="1" allowOverlap="1" wp14:anchorId="47F272C9" wp14:editId="7C3D43D2">
            <wp:simplePos x="0" y="0"/>
            <wp:positionH relativeFrom="column">
              <wp:posOffset>422910</wp:posOffset>
            </wp:positionH>
            <wp:positionV relativeFrom="paragraph">
              <wp:posOffset>8890</wp:posOffset>
            </wp:positionV>
            <wp:extent cx="5088255" cy="235140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3654" t="36262" r="28205" b="31308"/>
                    <a:stretch/>
                  </pic:blipFill>
                  <pic:spPr bwMode="auto">
                    <a:xfrm>
                      <a:off x="0" y="0"/>
                      <a:ext cx="5088255" cy="235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6F3EDB" w14:textId="77777777" w:rsidR="00405F98" w:rsidRDefault="00405F98" w:rsidP="00F21F97">
      <w:pPr>
        <w:rPr>
          <w:rFonts w:ascii="Arial" w:hAnsi="Arial" w:cs="Arial"/>
          <w:sz w:val="18"/>
          <w:szCs w:val="18"/>
        </w:rPr>
      </w:pPr>
    </w:p>
    <w:p w14:paraId="79CB3B49" w14:textId="77777777" w:rsidR="00405F98" w:rsidRDefault="00405F98" w:rsidP="00F21F97">
      <w:pPr>
        <w:rPr>
          <w:rFonts w:ascii="Arial" w:hAnsi="Arial" w:cs="Arial"/>
          <w:sz w:val="18"/>
          <w:szCs w:val="18"/>
        </w:rPr>
      </w:pPr>
    </w:p>
    <w:p w14:paraId="04AE56A9" w14:textId="77777777" w:rsidR="00405F98" w:rsidRDefault="00405F98" w:rsidP="00F21F97">
      <w:pPr>
        <w:rPr>
          <w:rFonts w:ascii="Arial" w:hAnsi="Arial" w:cs="Arial"/>
          <w:sz w:val="18"/>
          <w:szCs w:val="18"/>
        </w:rPr>
      </w:pPr>
    </w:p>
    <w:p w14:paraId="2F3F3DAE" w14:textId="77777777" w:rsidR="00405F98" w:rsidRDefault="00405F98" w:rsidP="00F21F97">
      <w:pPr>
        <w:rPr>
          <w:rFonts w:ascii="Arial" w:hAnsi="Arial" w:cs="Arial"/>
          <w:sz w:val="18"/>
          <w:szCs w:val="18"/>
        </w:rPr>
      </w:pPr>
    </w:p>
    <w:p w14:paraId="282DFD1A" w14:textId="77777777" w:rsidR="00405F98" w:rsidRDefault="00405F98" w:rsidP="00F21F97">
      <w:pPr>
        <w:rPr>
          <w:rFonts w:ascii="Arial" w:hAnsi="Arial" w:cs="Arial"/>
          <w:sz w:val="18"/>
          <w:szCs w:val="18"/>
        </w:rPr>
      </w:pPr>
    </w:p>
    <w:p w14:paraId="07538D77" w14:textId="77777777" w:rsidR="00405F98" w:rsidRDefault="00405F98" w:rsidP="00F21F97">
      <w:pPr>
        <w:rPr>
          <w:rFonts w:ascii="Arial" w:hAnsi="Arial" w:cs="Arial"/>
          <w:sz w:val="18"/>
          <w:szCs w:val="18"/>
        </w:rPr>
      </w:pPr>
    </w:p>
    <w:p w14:paraId="2B66B87E" w14:textId="77777777" w:rsidR="00405F98" w:rsidRDefault="00405F98" w:rsidP="00F21F97">
      <w:pPr>
        <w:rPr>
          <w:rFonts w:ascii="Arial" w:hAnsi="Arial" w:cs="Arial"/>
          <w:sz w:val="18"/>
          <w:szCs w:val="18"/>
        </w:rPr>
      </w:pPr>
    </w:p>
    <w:p w14:paraId="1EC07E56" w14:textId="77777777" w:rsidR="00405F98" w:rsidRDefault="00405F98" w:rsidP="00F21F97">
      <w:pPr>
        <w:rPr>
          <w:rFonts w:ascii="Arial" w:hAnsi="Arial" w:cs="Arial"/>
          <w:sz w:val="18"/>
          <w:szCs w:val="18"/>
        </w:rPr>
      </w:pPr>
    </w:p>
    <w:p w14:paraId="59BB646F" w14:textId="77777777" w:rsidR="00405F98" w:rsidRDefault="00405F98" w:rsidP="00F21F97">
      <w:pPr>
        <w:rPr>
          <w:rFonts w:ascii="Arial" w:hAnsi="Arial" w:cs="Arial"/>
          <w:sz w:val="18"/>
          <w:szCs w:val="18"/>
        </w:rPr>
      </w:pPr>
    </w:p>
    <w:p w14:paraId="0508E333" w14:textId="77777777" w:rsidR="00405F98" w:rsidRDefault="00405F98">
      <w:pPr>
        <w:rPr>
          <w:rFonts w:ascii="Arial" w:hAnsi="Arial" w:cs="Arial"/>
          <w:sz w:val="18"/>
          <w:szCs w:val="18"/>
        </w:rPr>
      </w:pPr>
    </w:p>
    <w:p w14:paraId="4100CC15" w14:textId="77777777" w:rsidR="00405F98" w:rsidRDefault="00405F98">
      <w:pPr>
        <w:rPr>
          <w:rFonts w:ascii="Arial" w:hAnsi="Arial" w:cs="Arial"/>
          <w:sz w:val="18"/>
          <w:szCs w:val="18"/>
        </w:rPr>
      </w:pPr>
    </w:p>
    <w:p w14:paraId="2901FF5C" w14:textId="77777777" w:rsidR="00405F98" w:rsidRDefault="00405F98">
      <w:pPr>
        <w:rPr>
          <w:rFonts w:ascii="Arial" w:hAnsi="Arial" w:cs="Arial"/>
          <w:sz w:val="18"/>
          <w:szCs w:val="18"/>
        </w:rPr>
      </w:pPr>
    </w:p>
    <w:p w14:paraId="4CAE33D4" w14:textId="77777777" w:rsidR="00405F98" w:rsidRDefault="00405F98">
      <w:pPr>
        <w:rPr>
          <w:rFonts w:ascii="Arial" w:hAnsi="Arial" w:cs="Arial"/>
          <w:sz w:val="18"/>
          <w:szCs w:val="18"/>
        </w:rPr>
      </w:pPr>
    </w:p>
    <w:p w14:paraId="520729D3" w14:textId="77777777" w:rsidR="00405F98" w:rsidRDefault="00405F98">
      <w:pPr>
        <w:rPr>
          <w:rFonts w:ascii="Arial" w:hAnsi="Arial" w:cs="Arial"/>
          <w:sz w:val="18"/>
          <w:szCs w:val="18"/>
        </w:rPr>
      </w:pPr>
    </w:p>
    <w:p w14:paraId="2C31ABC7" w14:textId="7975A9DD" w:rsidR="00405F98" w:rsidRPr="00405F98" w:rsidRDefault="0073151F" w:rsidP="00405F98">
      <w:pPr>
        <w:rPr>
          <w:rFonts w:ascii="Times New Roman" w:hAnsi="Times New Roman" w:cs="Times New Roman"/>
          <w:sz w:val="24"/>
          <w:szCs w:val="24"/>
        </w:rPr>
      </w:pPr>
      <w:r>
        <w:rPr>
          <w:rFonts w:ascii="Times New Roman" w:hAnsi="Times New Roman" w:cs="Times New Roman"/>
          <w:sz w:val="24"/>
          <w:szCs w:val="24"/>
        </w:rPr>
        <w:lastRenderedPageBreak/>
        <w:t>After selecting</w:t>
      </w:r>
      <w:r w:rsidR="00405F98" w:rsidRPr="00405F98">
        <w:rPr>
          <w:rFonts w:ascii="Times New Roman" w:hAnsi="Times New Roman" w:cs="Times New Roman"/>
          <w:sz w:val="24"/>
          <w:szCs w:val="24"/>
        </w:rPr>
        <w:t xml:space="preserve"> reaction libraries through one of the three options, the option to change the Reaction Options </w:t>
      </w:r>
      <w:r>
        <w:rPr>
          <w:rFonts w:ascii="Times New Roman" w:hAnsi="Times New Roman" w:cs="Times New Roman"/>
          <w:sz w:val="24"/>
          <w:szCs w:val="24"/>
        </w:rPr>
        <w:t>is given:</w:t>
      </w:r>
    </w:p>
    <w:p w14:paraId="0897A9CB" w14:textId="7D8F33B0" w:rsidR="00405F98" w:rsidRPr="00405F98" w:rsidRDefault="00405F98" w:rsidP="00405F98">
      <w:pPr>
        <w:pStyle w:val="ListParagraph"/>
        <w:numPr>
          <w:ilvl w:val="0"/>
          <w:numId w:val="16"/>
        </w:numPr>
        <w:rPr>
          <w:rFonts w:ascii="Times New Roman" w:hAnsi="Times New Roman" w:cs="Times New Roman"/>
          <w:sz w:val="24"/>
          <w:szCs w:val="24"/>
        </w:rPr>
      </w:pPr>
      <w:r w:rsidRPr="00295499">
        <w:rPr>
          <w:rFonts w:ascii="Times New Roman" w:hAnsi="Times New Roman" w:cs="Times New Roman"/>
          <w:b/>
          <w:sz w:val="24"/>
          <w:szCs w:val="24"/>
        </w:rPr>
        <w:t>Generation L</w:t>
      </w:r>
      <w:r w:rsidR="00295499">
        <w:rPr>
          <w:rFonts w:ascii="Times New Roman" w:hAnsi="Times New Roman" w:cs="Times New Roman"/>
          <w:b/>
          <w:sz w:val="24"/>
          <w:szCs w:val="24"/>
        </w:rPr>
        <w:t xml:space="preserve">imit: </w:t>
      </w:r>
      <w:r w:rsidRPr="00405F98">
        <w:rPr>
          <w:rFonts w:ascii="Times New Roman" w:hAnsi="Times New Roman" w:cs="Times New Roman"/>
          <w:sz w:val="24"/>
          <w:szCs w:val="24"/>
        </w:rPr>
        <w:t xml:space="preserve"> the maximum number of generations of transformation products </w:t>
      </w:r>
      <w:r w:rsidR="00295499">
        <w:rPr>
          <w:rFonts w:ascii="Times New Roman" w:hAnsi="Times New Roman" w:cs="Times New Roman"/>
          <w:sz w:val="24"/>
          <w:szCs w:val="24"/>
        </w:rPr>
        <w:t>hat will be generated</w:t>
      </w:r>
    </w:p>
    <w:p w14:paraId="3D598293" w14:textId="77777777" w:rsidR="00405F98" w:rsidRPr="00405F98" w:rsidRDefault="00405F98" w:rsidP="00405F98">
      <w:pPr>
        <w:pStyle w:val="ListParagraph"/>
        <w:numPr>
          <w:ilvl w:val="0"/>
          <w:numId w:val="16"/>
        </w:numPr>
        <w:rPr>
          <w:rFonts w:ascii="Times New Roman" w:hAnsi="Times New Roman" w:cs="Times New Roman"/>
          <w:sz w:val="24"/>
          <w:szCs w:val="24"/>
        </w:rPr>
      </w:pPr>
      <w:r w:rsidRPr="00295499">
        <w:rPr>
          <w:rFonts w:ascii="Times New Roman" w:hAnsi="Times New Roman" w:cs="Times New Roman"/>
          <w:b/>
          <w:sz w:val="24"/>
          <w:szCs w:val="24"/>
        </w:rPr>
        <w:t>Population l</w:t>
      </w:r>
      <w:r w:rsidR="00295499" w:rsidRPr="00295499">
        <w:rPr>
          <w:rFonts w:ascii="Times New Roman" w:hAnsi="Times New Roman" w:cs="Times New Roman"/>
          <w:b/>
          <w:sz w:val="24"/>
          <w:szCs w:val="24"/>
        </w:rPr>
        <w:t>imit:</w:t>
      </w:r>
      <w:r w:rsidR="00295499">
        <w:rPr>
          <w:rFonts w:ascii="Times New Roman" w:hAnsi="Times New Roman" w:cs="Times New Roman"/>
          <w:sz w:val="24"/>
          <w:szCs w:val="24"/>
        </w:rPr>
        <w:t xml:space="preserve">  </w:t>
      </w:r>
      <w:r w:rsidRPr="00405F98">
        <w:rPr>
          <w:rFonts w:ascii="Times New Roman" w:hAnsi="Times New Roman" w:cs="Times New Roman"/>
          <w:sz w:val="24"/>
          <w:szCs w:val="24"/>
        </w:rPr>
        <w:t>the maximum number of products that can be formed in one generation (currently not functional)</w:t>
      </w:r>
    </w:p>
    <w:p w14:paraId="2DF3133A" w14:textId="77777777" w:rsidR="00405F98" w:rsidRPr="00405F98" w:rsidRDefault="00405F98" w:rsidP="00405F98">
      <w:pPr>
        <w:pStyle w:val="ListParagraph"/>
        <w:numPr>
          <w:ilvl w:val="0"/>
          <w:numId w:val="16"/>
        </w:numPr>
        <w:rPr>
          <w:rFonts w:ascii="Times New Roman" w:hAnsi="Times New Roman" w:cs="Times New Roman"/>
          <w:sz w:val="24"/>
          <w:szCs w:val="24"/>
        </w:rPr>
      </w:pPr>
      <w:r w:rsidRPr="00295499">
        <w:rPr>
          <w:rFonts w:ascii="Times New Roman" w:hAnsi="Times New Roman" w:cs="Times New Roman"/>
          <w:b/>
          <w:sz w:val="24"/>
          <w:szCs w:val="24"/>
        </w:rPr>
        <w:t>L</w:t>
      </w:r>
      <w:r w:rsidR="00295499">
        <w:rPr>
          <w:rFonts w:ascii="Times New Roman" w:hAnsi="Times New Roman" w:cs="Times New Roman"/>
          <w:b/>
          <w:sz w:val="24"/>
          <w:szCs w:val="24"/>
        </w:rPr>
        <w:t>ikely Limit:</w:t>
      </w:r>
      <w:r w:rsidR="00295499" w:rsidRPr="00295499">
        <w:rPr>
          <w:rFonts w:ascii="Times New Roman" w:hAnsi="Times New Roman" w:cs="Times New Roman"/>
          <w:sz w:val="24"/>
          <w:szCs w:val="24"/>
        </w:rPr>
        <w:t xml:space="preserve"> </w:t>
      </w:r>
      <w:r w:rsidR="00295499">
        <w:rPr>
          <w:rFonts w:ascii="Times New Roman" w:hAnsi="Times New Roman" w:cs="Times New Roman"/>
          <w:sz w:val="24"/>
          <w:szCs w:val="24"/>
        </w:rPr>
        <w:t xml:space="preserve"> limits the gl</w:t>
      </w:r>
      <w:r w:rsidRPr="00405F98">
        <w:rPr>
          <w:rFonts w:ascii="Times New Roman" w:hAnsi="Times New Roman" w:cs="Times New Roman"/>
          <w:sz w:val="24"/>
          <w:szCs w:val="24"/>
        </w:rPr>
        <w:t>obal accumulation of products based on likelihood values (currently not functional)</w:t>
      </w:r>
    </w:p>
    <w:p w14:paraId="61355908" w14:textId="49D319AF" w:rsidR="00405F98" w:rsidRPr="00405F98" w:rsidRDefault="00FB0DEC" w:rsidP="00405F98">
      <w:pPr>
        <w:rPr>
          <w:rFonts w:ascii="Times New Roman" w:hAnsi="Times New Roman" w:cs="Times New Roman"/>
          <w:sz w:val="24"/>
          <w:szCs w:val="24"/>
        </w:rPr>
      </w:pPr>
      <w:r>
        <w:rPr>
          <w:rFonts w:ascii="Arial" w:hAnsi="Arial" w:cs="Arial"/>
          <w:noProof/>
          <w:sz w:val="18"/>
          <w:szCs w:val="18"/>
        </w:rPr>
        <mc:AlternateContent>
          <mc:Choice Requires="wpg">
            <w:drawing>
              <wp:anchor distT="0" distB="0" distL="114300" distR="114300" simplePos="0" relativeHeight="251618816" behindDoc="0" locked="0" layoutInCell="1" allowOverlap="1" wp14:anchorId="577FE49D" wp14:editId="1688451C">
                <wp:simplePos x="0" y="0"/>
                <wp:positionH relativeFrom="column">
                  <wp:posOffset>-146017</wp:posOffset>
                </wp:positionH>
                <wp:positionV relativeFrom="paragraph">
                  <wp:posOffset>2296583</wp:posOffset>
                </wp:positionV>
                <wp:extent cx="3605742" cy="3630930"/>
                <wp:effectExtent l="0" t="0" r="0" b="7620"/>
                <wp:wrapNone/>
                <wp:docPr id="253" name="Group 253"/>
                <wp:cNvGraphicFramePr/>
                <a:graphic xmlns:a="http://schemas.openxmlformats.org/drawingml/2006/main">
                  <a:graphicData uri="http://schemas.microsoft.com/office/word/2010/wordprocessingGroup">
                    <wpg:wgp>
                      <wpg:cNvGrpSpPr/>
                      <wpg:grpSpPr>
                        <a:xfrm>
                          <a:off x="0" y="0"/>
                          <a:ext cx="3605742" cy="3630930"/>
                          <a:chOff x="0" y="448733"/>
                          <a:chExt cx="3190875" cy="3300942"/>
                        </a:xfrm>
                      </wpg:grpSpPr>
                      <pic:pic xmlns:pic="http://schemas.openxmlformats.org/drawingml/2006/picture">
                        <pic:nvPicPr>
                          <pic:cNvPr id="249" name="Picture 249"/>
                          <pic:cNvPicPr>
                            <a:picLocks noChangeAspect="1"/>
                          </pic:cNvPicPr>
                        </pic:nvPicPr>
                        <pic:blipFill rotWithShape="1">
                          <a:blip r:embed="rId44" cstate="print">
                            <a:extLst>
                              <a:ext uri="{28A0092B-C50C-407E-A947-70E740481C1C}">
                                <a14:useLocalDpi xmlns:a14="http://schemas.microsoft.com/office/drawing/2010/main" val="0"/>
                              </a:ext>
                            </a:extLst>
                          </a:blip>
                          <a:srcRect l="31285" t="19792" r="23718" b="15389"/>
                          <a:stretch/>
                        </pic:blipFill>
                        <pic:spPr bwMode="auto">
                          <a:xfrm>
                            <a:off x="516467" y="448733"/>
                            <a:ext cx="2674408" cy="209317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2" name="Picture 252"/>
                          <pic:cNvPicPr>
                            <a:picLocks noChangeAspect="1"/>
                          </pic:cNvPicPr>
                        </pic:nvPicPr>
                        <pic:blipFill rotWithShape="1">
                          <a:blip r:embed="rId45" cstate="print">
                            <a:extLst>
                              <a:ext uri="{28A0092B-C50C-407E-A947-70E740481C1C}">
                                <a14:useLocalDpi xmlns:a14="http://schemas.microsoft.com/office/drawing/2010/main" val="0"/>
                              </a:ext>
                            </a:extLst>
                          </a:blip>
                          <a:srcRect l="22594" t="12677" r="23842" b="49882"/>
                          <a:stretch/>
                        </pic:blipFill>
                        <pic:spPr bwMode="auto">
                          <a:xfrm>
                            <a:off x="0" y="2543175"/>
                            <a:ext cx="3181350" cy="12065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7E0F87" id="Group 253" o:spid="_x0000_s1026" style="position:absolute;margin-left:-11.5pt;margin-top:180.85pt;width:283.9pt;height:285.9pt;z-index:251618816;mso-width-relative:margin;mso-height-relative:margin" coordorigin=",4487" coordsize="31908,33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">
                <v:shape id="Picture 249" o:spid="_x0000_s1027" type="#_x0000_t75" style="position:absolute;left:5164;top:4487;width:26744;height:209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0NrkrCAAAA3AAAAA8AAABkcnMvZG93bnJldi54bWxEj0+LwjAUxO8LfofwBG9r6h8WrUYRoeBJ&#10;dqveH82zLTYvJYm1fnuzIHgcZuY3zHrbm0Z05HxtWcFknIAgLqyuuVRwPmXfCxA+IGtsLJOCJ3nY&#10;bgZfa0y1ffAfdXkoRYSwT1FBFUKbSumLigz6sW2Jo3e1zmCI0pVSO3xEuGnkNEl+pMGa40KFLe0r&#10;Km753SiYZ5PjPdnJS0fL2rnLLL/9ZnulRsN+twIRqA+f8Lt90Aqm8yX8n4lHQG5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Da5KwgAAANwAAAAPAAAAAAAAAAAAAAAAAJ8C&#10;AABkcnMvZG93bnJldi54bWxQSwUGAAAAAAQABAD3AAAAjgMAAAAA&#10;">
                  <v:imagedata r:id="rId46" o:title="" croptop="12971f" cropbottom="10085f" cropleft="20503f" cropright="15544f"/>
                  <v:path arrowok="t"/>
                </v:shape>
                <v:shape id="Picture 252" o:spid="_x0000_s1028" type="#_x0000_t75" style="position:absolute;top:25431;width:31813;height:12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7N33GAAAA3AAAAA8AAABkcnMvZG93bnJldi54bWxEj0FrwkAUhO8F/8PyhN5000Clja5ShVJP&#10;Qm178PbMPpNo9m3Iviapv75bEHocZuYbZrEaXK06akPl2cDDNAFFnHtbcWHg8+N18gQqCLLF2jMZ&#10;+KEAq+XoboGZ9T2/U7eXQkUIhwwNlCJNpnXIS3IYpr4hjt7Jtw4lyrbQtsU+wl2t0ySZaYcVx4US&#10;G9qUlF/2385A8hb0eXf8quS6Tc+HUyf9+vpszP14eJmDEhrkP3xrb62B9DGFvzPxCO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Hs3fcYAAADcAAAADwAAAAAAAAAAAAAA&#10;AACfAgAAZHJzL2Rvd25yZXYueG1sUEsFBgAAAAAEAAQA9wAAAJIDAAAAAA==&#10;">
                  <v:imagedata r:id="rId47" o:title="" croptop="8308f" cropbottom="32691f" cropleft="14807f" cropright="15625f"/>
                  <v:path arrowok="t"/>
                </v:shape>
              </v:group>
            </w:pict>
          </mc:Fallback>
        </mc:AlternateContent>
      </w:r>
      <w:r w:rsidR="008639CF">
        <w:rPr>
          <w:noProof/>
        </w:rPr>
        <w:drawing>
          <wp:anchor distT="0" distB="0" distL="114300" distR="114300" simplePos="0" relativeHeight="251663872" behindDoc="0" locked="0" layoutInCell="1" allowOverlap="1" wp14:anchorId="78ED24B2" wp14:editId="04D00856">
            <wp:simplePos x="0" y="0"/>
            <wp:positionH relativeFrom="column">
              <wp:posOffset>3829685</wp:posOffset>
            </wp:positionH>
            <wp:positionV relativeFrom="paragraph">
              <wp:posOffset>2246540</wp:posOffset>
            </wp:positionV>
            <wp:extent cx="1406560" cy="3739661"/>
            <wp:effectExtent l="38100" t="38100" r="41275" b="323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64798" t="5650" r="23704" b="17969"/>
                    <a:stretch/>
                  </pic:blipFill>
                  <pic:spPr bwMode="auto">
                    <a:xfrm>
                      <a:off x="0" y="0"/>
                      <a:ext cx="1406560" cy="3739661"/>
                    </a:xfrm>
                    <a:prstGeom prst="rect">
                      <a:avLst/>
                    </a:prstGeom>
                    <a:ln w="28575">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5F98" w:rsidRPr="00405F98">
        <w:rPr>
          <w:rFonts w:ascii="Times New Roman" w:hAnsi="Times New Roman" w:cs="Times New Roman"/>
          <w:sz w:val="24"/>
          <w:szCs w:val="24"/>
        </w:rPr>
        <w:t xml:space="preserve">After selection of the reaction libraries and reaction options have been made, </w:t>
      </w:r>
      <w:r w:rsidR="001C79D0">
        <w:rPr>
          <w:rFonts w:ascii="Times New Roman" w:hAnsi="Times New Roman" w:cs="Times New Roman"/>
          <w:sz w:val="24"/>
          <w:szCs w:val="24"/>
        </w:rPr>
        <w:t>click</w:t>
      </w:r>
      <w:r w:rsidR="00405F98" w:rsidRPr="00405F98">
        <w:rPr>
          <w:rFonts w:ascii="Times New Roman" w:hAnsi="Times New Roman" w:cs="Times New Roman"/>
          <w:sz w:val="24"/>
          <w:szCs w:val="24"/>
        </w:rPr>
        <w:t xml:space="preserve"> the submit key to generate transformation products. </w:t>
      </w:r>
      <w:r w:rsidR="001C79D0">
        <w:rPr>
          <w:rFonts w:ascii="Times New Roman" w:hAnsi="Times New Roman" w:cs="Times New Roman"/>
          <w:sz w:val="24"/>
          <w:szCs w:val="24"/>
        </w:rPr>
        <w:t xml:space="preserve"> </w:t>
      </w:r>
      <w:r w:rsidR="007926D4" w:rsidRPr="007926D4">
        <w:rPr>
          <w:rFonts w:ascii="Times New Roman" w:hAnsi="Times New Roman" w:cs="Times New Roman"/>
          <w:sz w:val="24"/>
          <w:szCs w:val="24"/>
        </w:rPr>
        <w:t xml:space="preserve">The results screen summarizes the input data and provides the 1st generation of transformation products </w:t>
      </w:r>
      <w:r w:rsidR="004666BC">
        <w:rPr>
          <w:rFonts w:ascii="Times New Roman" w:hAnsi="Times New Roman" w:cs="Times New Roman"/>
          <w:sz w:val="24"/>
          <w:szCs w:val="24"/>
        </w:rPr>
        <w:t xml:space="preserve">(the default value) </w:t>
      </w:r>
      <w:r w:rsidR="007926D4" w:rsidRPr="007926D4">
        <w:rPr>
          <w:rFonts w:ascii="Times New Roman" w:hAnsi="Times New Roman" w:cs="Times New Roman"/>
          <w:sz w:val="24"/>
          <w:szCs w:val="24"/>
        </w:rPr>
        <w:t>based on execution of the abiotic hydrolysis and reduction libraries.</w:t>
      </w:r>
      <w:r w:rsidR="001C79D0">
        <w:rPr>
          <w:rFonts w:ascii="Times New Roman" w:hAnsi="Times New Roman" w:cs="Times New Roman"/>
          <w:sz w:val="24"/>
          <w:szCs w:val="24"/>
        </w:rPr>
        <w:t xml:space="preserve">  E</w:t>
      </w:r>
      <w:r w:rsidR="004666BC">
        <w:rPr>
          <w:rFonts w:ascii="Times New Roman" w:hAnsi="Times New Roman" w:cs="Times New Roman"/>
          <w:sz w:val="24"/>
          <w:szCs w:val="24"/>
        </w:rPr>
        <w:t>xpand the number of viewed generations using the drop down at the top left hand corner of the reaction pathway map</w:t>
      </w:r>
      <w:r w:rsidR="00E10660">
        <w:rPr>
          <w:rFonts w:ascii="Times New Roman" w:hAnsi="Times New Roman" w:cs="Times New Roman"/>
          <w:sz w:val="24"/>
          <w:szCs w:val="24"/>
        </w:rPr>
        <w:t xml:space="preserve"> (1)</w:t>
      </w:r>
      <w:r w:rsidR="004666BC">
        <w:rPr>
          <w:rFonts w:ascii="Times New Roman" w:hAnsi="Times New Roman" w:cs="Times New Roman"/>
          <w:sz w:val="24"/>
          <w:szCs w:val="24"/>
        </w:rPr>
        <w:t xml:space="preserve">.  The screen on the right below illustrates the </w:t>
      </w:r>
      <w:r w:rsidR="004E1FBB">
        <w:rPr>
          <w:rFonts w:ascii="Times New Roman" w:hAnsi="Times New Roman" w:cs="Times New Roman"/>
          <w:sz w:val="24"/>
          <w:szCs w:val="24"/>
        </w:rPr>
        <w:t>reaction</w:t>
      </w:r>
      <w:r w:rsidR="004666BC">
        <w:rPr>
          <w:rFonts w:ascii="Times New Roman" w:hAnsi="Times New Roman" w:cs="Times New Roman"/>
          <w:sz w:val="24"/>
          <w:szCs w:val="24"/>
        </w:rPr>
        <w:t xml:space="preserve"> pathway map for </w:t>
      </w:r>
      <w:r w:rsidR="004E1FBB">
        <w:rPr>
          <w:rFonts w:ascii="Times New Roman" w:hAnsi="Times New Roman" w:cs="Times New Roman"/>
          <w:sz w:val="24"/>
          <w:szCs w:val="24"/>
        </w:rPr>
        <w:t xml:space="preserve">the formation of </w:t>
      </w:r>
      <w:r w:rsidR="002D4D8B">
        <w:rPr>
          <w:rFonts w:ascii="Times New Roman" w:hAnsi="Times New Roman" w:cs="Times New Roman"/>
          <w:sz w:val="24"/>
          <w:szCs w:val="24"/>
        </w:rPr>
        <w:t>two generations of products.</w:t>
      </w:r>
      <w:r w:rsidR="008639CF">
        <w:rPr>
          <w:rFonts w:ascii="Times New Roman" w:hAnsi="Times New Roman" w:cs="Times New Roman"/>
          <w:sz w:val="24"/>
          <w:szCs w:val="24"/>
        </w:rPr>
        <w:t xml:space="preserve">  </w:t>
      </w:r>
      <w:r w:rsidR="002D4D8B">
        <w:rPr>
          <w:rFonts w:ascii="Times New Roman" w:hAnsi="Times New Roman" w:cs="Times New Roman"/>
          <w:sz w:val="24"/>
          <w:szCs w:val="24"/>
        </w:rPr>
        <w:t xml:space="preserve">Note, that the number of observed generations cannot exceed the Generation Limit set on the previous screen.  </w:t>
      </w:r>
      <w:r w:rsidR="004E1FBB">
        <w:rPr>
          <w:rFonts w:ascii="Times New Roman" w:hAnsi="Times New Roman" w:cs="Times New Roman"/>
          <w:sz w:val="24"/>
          <w:szCs w:val="24"/>
        </w:rPr>
        <w:t xml:space="preserve">By </w:t>
      </w:r>
      <w:r w:rsidR="00E10660">
        <w:rPr>
          <w:rFonts w:ascii="Times New Roman" w:hAnsi="Times New Roman" w:cs="Times New Roman"/>
          <w:sz w:val="24"/>
          <w:szCs w:val="24"/>
        </w:rPr>
        <w:t xml:space="preserve">mousing over </w:t>
      </w:r>
      <w:r w:rsidR="004E1FBB">
        <w:rPr>
          <w:rFonts w:ascii="Times New Roman" w:hAnsi="Times New Roman" w:cs="Times New Roman"/>
          <w:sz w:val="24"/>
          <w:szCs w:val="24"/>
        </w:rPr>
        <w:t xml:space="preserve">a product, a number appears that signifies its place in the reaction pathway map.  For this example, </w:t>
      </w:r>
      <w:r w:rsidR="004E1FBB" w:rsidRPr="007A5450">
        <w:rPr>
          <w:rFonts w:ascii="Times New Roman" w:hAnsi="Times New Roman" w:cs="Times New Roman"/>
          <w:color w:val="00B0F0"/>
          <w:sz w:val="24"/>
          <w:szCs w:val="24"/>
        </w:rPr>
        <w:t>tetrachloroethene</w:t>
      </w:r>
      <w:r w:rsidR="004E1FBB">
        <w:rPr>
          <w:rFonts w:ascii="Times New Roman" w:hAnsi="Times New Roman" w:cs="Times New Roman"/>
          <w:sz w:val="24"/>
          <w:szCs w:val="24"/>
        </w:rPr>
        <w:t xml:space="preserve"> (</w:t>
      </w:r>
      <w:r w:rsidR="004E1FBB" w:rsidRPr="007A5450">
        <w:rPr>
          <w:rFonts w:ascii="Times New Roman" w:hAnsi="Times New Roman" w:cs="Times New Roman"/>
          <w:color w:val="F79646" w:themeColor="accent6"/>
          <w:sz w:val="24"/>
          <w:szCs w:val="24"/>
        </w:rPr>
        <w:t>1</w:t>
      </w:r>
      <w:r w:rsidR="004E1FBB">
        <w:rPr>
          <w:rFonts w:ascii="Times New Roman" w:hAnsi="Times New Roman" w:cs="Times New Roman"/>
          <w:sz w:val="24"/>
          <w:szCs w:val="24"/>
        </w:rPr>
        <w:t>.</w:t>
      </w:r>
      <w:r w:rsidR="004E1FBB" w:rsidRPr="007A5450">
        <w:rPr>
          <w:rFonts w:ascii="Times New Roman" w:hAnsi="Times New Roman" w:cs="Times New Roman"/>
          <w:color w:val="FF0000"/>
          <w:sz w:val="24"/>
          <w:szCs w:val="24"/>
        </w:rPr>
        <w:t>2</w:t>
      </w:r>
      <w:r w:rsidR="004E1FBB">
        <w:rPr>
          <w:rFonts w:ascii="Times New Roman" w:hAnsi="Times New Roman" w:cs="Times New Roman"/>
          <w:sz w:val="24"/>
          <w:szCs w:val="24"/>
        </w:rPr>
        <w:t>.</w:t>
      </w:r>
      <w:r w:rsidR="004E1FBB" w:rsidRPr="007A5450">
        <w:rPr>
          <w:rFonts w:ascii="Times New Roman" w:hAnsi="Times New Roman" w:cs="Times New Roman"/>
          <w:color w:val="00B0F0"/>
          <w:sz w:val="24"/>
          <w:szCs w:val="24"/>
        </w:rPr>
        <w:t>2</w:t>
      </w:r>
      <w:r w:rsidR="004E1FBB">
        <w:rPr>
          <w:rFonts w:ascii="Times New Roman" w:hAnsi="Times New Roman" w:cs="Times New Roman"/>
          <w:sz w:val="24"/>
          <w:szCs w:val="24"/>
        </w:rPr>
        <w:t>) is the 2</w:t>
      </w:r>
      <w:r w:rsidR="004E1FBB" w:rsidRPr="004E1FBB">
        <w:rPr>
          <w:rFonts w:ascii="Times New Roman" w:hAnsi="Times New Roman" w:cs="Times New Roman"/>
          <w:sz w:val="24"/>
          <w:szCs w:val="24"/>
          <w:vertAlign w:val="superscript"/>
        </w:rPr>
        <w:t>nd</w:t>
      </w:r>
      <w:r w:rsidR="004E1FBB">
        <w:rPr>
          <w:rFonts w:ascii="Times New Roman" w:hAnsi="Times New Roman" w:cs="Times New Roman"/>
          <w:sz w:val="24"/>
          <w:szCs w:val="24"/>
        </w:rPr>
        <w:t xml:space="preserve"> product formed in the third generation from the 2</w:t>
      </w:r>
      <w:r w:rsidR="004E1FBB" w:rsidRPr="004E1FBB">
        <w:rPr>
          <w:rFonts w:ascii="Times New Roman" w:hAnsi="Times New Roman" w:cs="Times New Roman"/>
          <w:sz w:val="24"/>
          <w:szCs w:val="24"/>
          <w:vertAlign w:val="superscript"/>
        </w:rPr>
        <w:t>nd</w:t>
      </w:r>
      <w:r w:rsidR="004E1FBB">
        <w:rPr>
          <w:rFonts w:ascii="Times New Roman" w:hAnsi="Times New Roman" w:cs="Times New Roman"/>
          <w:sz w:val="24"/>
          <w:szCs w:val="24"/>
        </w:rPr>
        <w:t xml:space="preserve"> product (i.e., </w:t>
      </w:r>
      <w:r w:rsidR="004E1FBB" w:rsidRPr="00CB644C">
        <w:rPr>
          <w:rFonts w:ascii="Times New Roman" w:hAnsi="Times New Roman" w:cs="Times New Roman"/>
          <w:color w:val="FF0000"/>
          <w:sz w:val="24"/>
          <w:szCs w:val="24"/>
        </w:rPr>
        <w:t>pentachloroethane</w:t>
      </w:r>
      <w:r w:rsidR="004E1FBB">
        <w:rPr>
          <w:rFonts w:ascii="Times New Roman" w:hAnsi="Times New Roman" w:cs="Times New Roman"/>
          <w:sz w:val="24"/>
          <w:szCs w:val="24"/>
        </w:rPr>
        <w:t>)</w:t>
      </w:r>
      <w:r w:rsidR="0017095C">
        <w:rPr>
          <w:rFonts w:ascii="Times New Roman" w:hAnsi="Times New Roman" w:cs="Times New Roman"/>
          <w:sz w:val="24"/>
          <w:szCs w:val="24"/>
        </w:rPr>
        <w:t>, which was</w:t>
      </w:r>
      <w:r w:rsidR="004E1FBB">
        <w:rPr>
          <w:rFonts w:ascii="Times New Roman" w:hAnsi="Times New Roman" w:cs="Times New Roman"/>
          <w:sz w:val="24"/>
          <w:szCs w:val="24"/>
        </w:rPr>
        <w:t xml:space="preserve"> formed in the second generation from </w:t>
      </w:r>
      <w:r w:rsidR="004E1FBB" w:rsidRPr="00CB644C">
        <w:rPr>
          <w:rFonts w:ascii="Times New Roman" w:hAnsi="Times New Roman" w:cs="Times New Roman"/>
          <w:color w:val="F79646" w:themeColor="accent6"/>
          <w:sz w:val="24"/>
          <w:szCs w:val="24"/>
        </w:rPr>
        <w:t>hexachloroethane</w:t>
      </w:r>
      <w:r w:rsidR="004E1FBB">
        <w:rPr>
          <w:rFonts w:ascii="Times New Roman" w:hAnsi="Times New Roman" w:cs="Times New Roman"/>
          <w:sz w:val="24"/>
          <w:szCs w:val="24"/>
        </w:rPr>
        <w:t xml:space="preserve">.   </w:t>
      </w:r>
    </w:p>
    <w:p w14:paraId="56A57440" w14:textId="41934537" w:rsidR="00405F98" w:rsidRDefault="00405F98">
      <w:pPr>
        <w:rPr>
          <w:rFonts w:ascii="Arial" w:hAnsi="Arial" w:cs="Arial"/>
          <w:sz w:val="18"/>
          <w:szCs w:val="18"/>
        </w:rPr>
      </w:pPr>
    </w:p>
    <w:p w14:paraId="2469AE1E" w14:textId="4679649A" w:rsidR="00405F98" w:rsidRDefault="00405F98">
      <w:pPr>
        <w:rPr>
          <w:rFonts w:ascii="Arial" w:hAnsi="Arial" w:cs="Arial"/>
          <w:sz w:val="18"/>
          <w:szCs w:val="18"/>
        </w:rPr>
      </w:pPr>
    </w:p>
    <w:p w14:paraId="054979D6" w14:textId="16512187" w:rsidR="00405F98" w:rsidRDefault="00405F98">
      <w:pPr>
        <w:rPr>
          <w:rFonts w:ascii="Arial" w:hAnsi="Arial" w:cs="Arial"/>
          <w:sz w:val="18"/>
          <w:szCs w:val="18"/>
        </w:rPr>
      </w:pPr>
    </w:p>
    <w:p w14:paraId="6ED3BE69" w14:textId="6CE2F00D" w:rsidR="00405F98" w:rsidRDefault="00405F98">
      <w:pPr>
        <w:rPr>
          <w:rFonts w:ascii="Arial" w:hAnsi="Arial" w:cs="Arial"/>
          <w:sz w:val="18"/>
          <w:szCs w:val="18"/>
        </w:rPr>
      </w:pPr>
    </w:p>
    <w:p w14:paraId="4C3CC0C6" w14:textId="2DEA46E7" w:rsidR="00405F98" w:rsidRDefault="00405F98">
      <w:pPr>
        <w:rPr>
          <w:rFonts w:ascii="Arial" w:hAnsi="Arial" w:cs="Arial"/>
          <w:sz w:val="18"/>
          <w:szCs w:val="18"/>
        </w:rPr>
      </w:pPr>
    </w:p>
    <w:p w14:paraId="51BC44DE" w14:textId="0DF6348F" w:rsidR="00405F98" w:rsidRDefault="00405F98">
      <w:pPr>
        <w:rPr>
          <w:rFonts w:ascii="Arial" w:hAnsi="Arial" w:cs="Arial"/>
          <w:sz w:val="18"/>
          <w:szCs w:val="18"/>
        </w:rPr>
      </w:pPr>
    </w:p>
    <w:p w14:paraId="3DD7CEDD" w14:textId="77777777" w:rsidR="00405F98" w:rsidRDefault="00405F98">
      <w:pPr>
        <w:rPr>
          <w:rFonts w:ascii="Arial" w:hAnsi="Arial" w:cs="Arial"/>
          <w:sz w:val="18"/>
          <w:szCs w:val="18"/>
        </w:rPr>
      </w:pPr>
    </w:p>
    <w:p w14:paraId="1B27BE04" w14:textId="23F52845" w:rsidR="00405F98" w:rsidRDefault="00405F98">
      <w:pPr>
        <w:rPr>
          <w:rFonts w:ascii="Arial" w:hAnsi="Arial" w:cs="Arial"/>
          <w:sz w:val="18"/>
          <w:szCs w:val="18"/>
        </w:rPr>
      </w:pPr>
    </w:p>
    <w:p w14:paraId="5EB16F1A" w14:textId="7171144B" w:rsidR="00405F98" w:rsidRDefault="00405F98">
      <w:pPr>
        <w:rPr>
          <w:rFonts w:ascii="Arial" w:hAnsi="Arial" w:cs="Arial"/>
          <w:sz w:val="18"/>
          <w:szCs w:val="18"/>
        </w:rPr>
      </w:pPr>
    </w:p>
    <w:p w14:paraId="58001581" w14:textId="71D3BD3D" w:rsidR="00405F98" w:rsidRDefault="00405F98">
      <w:pPr>
        <w:rPr>
          <w:rFonts w:ascii="Arial" w:hAnsi="Arial" w:cs="Arial"/>
          <w:sz w:val="18"/>
          <w:szCs w:val="18"/>
        </w:rPr>
      </w:pPr>
    </w:p>
    <w:p w14:paraId="1645E6A2" w14:textId="7A57B935" w:rsidR="00405F98" w:rsidRDefault="00405F98">
      <w:pPr>
        <w:rPr>
          <w:rFonts w:ascii="Arial" w:hAnsi="Arial" w:cs="Arial"/>
          <w:sz w:val="18"/>
          <w:szCs w:val="18"/>
        </w:rPr>
      </w:pPr>
    </w:p>
    <w:p w14:paraId="12AD967E" w14:textId="0EEB72C0" w:rsidR="00405F98" w:rsidRDefault="00405F98">
      <w:pPr>
        <w:rPr>
          <w:rFonts w:ascii="Arial" w:hAnsi="Arial" w:cs="Arial"/>
          <w:sz w:val="18"/>
          <w:szCs w:val="18"/>
        </w:rPr>
      </w:pPr>
    </w:p>
    <w:p w14:paraId="287317BF" w14:textId="77777777" w:rsidR="00405F98" w:rsidRDefault="00405F98">
      <w:pPr>
        <w:rPr>
          <w:rFonts w:ascii="Arial" w:hAnsi="Arial" w:cs="Arial"/>
          <w:sz w:val="18"/>
          <w:szCs w:val="18"/>
        </w:rPr>
      </w:pPr>
    </w:p>
    <w:p w14:paraId="487EC391" w14:textId="77777777" w:rsidR="00474A66" w:rsidRDefault="00474A66" w:rsidP="007926D4">
      <w:pPr>
        <w:rPr>
          <w:rFonts w:ascii="Times New Roman" w:hAnsi="Times New Roman" w:cs="Times New Roman"/>
          <w:sz w:val="24"/>
          <w:szCs w:val="24"/>
        </w:rPr>
      </w:pPr>
    </w:p>
    <w:p w14:paraId="6262C829" w14:textId="67614FE3" w:rsidR="007926D4" w:rsidRPr="007926D4" w:rsidRDefault="007926D4" w:rsidP="007926D4">
      <w:pPr>
        <w:rPr>
          <w:rFonts w:ascii="Times New Roman" w:hAnsi="Times New Roman" w:cs="Times New Roman"/>
          <w:sz w:val="24"/>
          <w:szCs w:val="24"/>
        </w:rPr>
      </w:pPr>
      <w:r w:rsidRPr="007926D4">
        <w:rPr>
          <w:rFonts w:ascii="Times New Roman" w:hAnsi="Times New Roman" w:cs="Times New Roman"/>
          <w:sz w:val="24"/>
          <w:szCs w:val="24"/>
        </w:rPr>
        <w:lastRenderedPageBreak/>
        <w:t xml:space="preserve">By </w:t>
      </w:r>
      <w:r w:rsidR="00607CDA" w:rsidRPr="007926D4">
        <w:rPr>
          <w:rFonts w:ascii="Times New Roman" w:hAnsi="Times New Roman" w:cs="Times New Roman"/>
          <w:sz w:val="24"/>
          <w:szCs w:val="24"/>
        </w:rPr>
        <w:t>right</w:t>
      </w:r>
      <w:r w:rsidR="00607CDA">
        <w:rPr>
          <w:rFonts w:ascii="Times New Roman" w:hAnsi="Times New Roman" w:cs="Times New Roman"/>
          <w:sz w:val="24"/>
          <w:szCs w:val="24"/>
        </w:rPr>
        <w:t>-</w:t>
      </w:r>
      <w:r w:rsidRPr="007926D4">
        <w:rPr>
          <w:rFonts w:ascii="Times New Roman" w:hAnsi="Times New Roman" w:cs="Times New Roman"/>
          <w:sz w:val="24"/>
          <w:szCs w:val="24"/>
        </w:rPr>
        <w:t xml:space="preserve">clicking on a product, the molecular and metabolite information for the product is displayed.  In the </w:t>
      </w:r>
      <w:r w:rsidR="001C79D0">
        <w:rPr>
          <w:rFonts w:ascii="Times New Roman" w:hAnsi="Times New Roman" w:cs="Times New Roman"/>
          <w:sz w:val="24"/>
          <w:szCs w:val="24"/>
        </w:rPr>
        <w:t>β</w:t>
      </w:r>
      <w:r w:rsidRPr="007926D4">
        <w:rPr>
          <w:rFonts w:ascii="Times New Roman" w:hAnsi="Times New Roman" w:cs="Times New Roman"/>
          <w:sz w:val="24"/>
          <w:szCs w:val="24"/>
        </w:rPr>
        <w:t xml:space="preserve">-version of the CTS, the transmissivity, production and accumulation values have no significance.   </w:t>
      </w:r>
    </w:p>
    <w:p w14:paraId="44C91060" w14:textId="5D92781F" w:rsidR="00607CDA" w:rsidRDefault="00607CDA">
      <w:pPr>
        <w:rPr>
          <w:rFonts w:ascii="Times New Roman" w:hAnsi="Times New Roman" w:cs="Times New Roman"/>
          <w:sz w:val="24"/>
          <w:szCs w:val="24"/>
        </w:rPr>
      </w:pPr>
    </w:p>
    <w:p w14:paraId="02A5BB91" w14:textId="57173645" w:rsidR="00405F98" w:rsidRPr="007926D4" w:rsidRDefault="00356634">
      <w:pPr>
        <w:rPr>
          <w:rFonts w:ascii="Times New Roman" w:hAnsi="Times New Roman" w:cs="Times New Roman"/>
          <w:sz w:val="24"/>
          <w:szCs w:val="24"/>
        </w:rPr>
      </w:pPr>
      <w:bookmarkStart w:id="10" w:name="_GoBack"/>
      <w:r>
        <w:rPr>
          <w:rFonts w:ascii="Arial" w:hAnsi="Arial" w:cs="Arial"/>
          <w:noProof/>
          <w:sz w:val="18"/>
          <w:szCs w:val="18"/>
        </w:rPr>
        <mc:AlternateContent>
          <mc:Choice Requires="wpg">
            <w:drawing>
              <wp:anchor distT="0" distB="0" distL="114300" distR="114300" simplePos="0" relativeHeight="251686400" behindDoc="0" locked="0" layoutInCell="1" allowOverlap="1" wp14:anchorId="32029654" wp14:editId="2F3C5BD6">
                <wp:simplePos x="0" y="0"/>
                <wp:positionH relativeFrom="column">
                  <wp:posOffset>1467908</wp:posOffset>
                </wp:positionH>
                <wp:positionV relativeFrom="paragraph">
                  <wp:posOffset>184785</wp:posOffset>
                </wp:positionV>
                <wp:extent cx="3309620" cy="4780280"/>
                <wp:effectExtent l="0" t="0" r="5080" b="1270"/>
                <wp:wrapNone/>
                <wp:docPr id="47" name="Group 47"/>
                <wp:cNvGraphicFramePr/>
                <a:graphic xmlns:a="http://schemas.openxmlformats.org/drawingml/2006/main">
                  <a:graphicData uri="http://schemas.microsoft.com/office/word/2010/wordprocessingGroup">
                    <wpg:wgp>
                      <wpg:cNvGrpSpPr/>
                      <wpg:grpSpPr>
                        <a:xfrm>
                          <a:off x="0" y="0"/>
                          <a:ext cx="3309620" cy="4780280"/>
                          <a:chOff x="0" y="0"/>
                          <a:chExt cx="3309620" cy="4780280"/>
                        </a:xfrm>
                      </wpg:grpSpPr>
                      <pic:pic xmlns:pic="http://schemas.openxmlformats.org/drawingml/2006/picture">
                        <pic:nvPicPr>
                          <pic:cNvPr id="38" name="Picture 38"/>
                          <pic:cNvPicPr>
                            <a:picLocks noChangeAspect="1"/>
                          </pic:cNvPicPr>
                        </pic:nvPicPr>
                        <pic:blipFill rotWithShape="1">
                          <a:blip r:embed="rId49" cstate="print">
                            <a:extLst>
                              <a:ext uri="{28A0092B-C50C-407E-A947-70E740481C1C}">
                                <a14:useLocalDpi xmlns:a14="http://schemas.microsoft.com/office/drawing/2010/main" val="0"/>
                              </a:ext>
                            </a:extLst>
                          </a:blip>
                          <a:srcRect l="31279" t="15350" r="23636" b="4940"/>
                          <a:stretch/>
                        </pic:blipFill>
                        <pic:spPr bwMode="auto">
                          <a:xfrm>
                            <a:off x="0" y="0"/>
                            <a:ext cx="3291840" cy="3163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Picture 39"/>
                          <pic:cNvPicPr>
                            <a:picLocks noChangeAspect="1"/>
                          </pic:cNvPicPr>
                        </pic:nvPicPr>
                        <pic:blipFill rotWithShape="1">
                          <a:blip r:embed="rId50" cstate="print">
                            <a:extLst>
                              <a:ext uri="{28A0092B-C50C-407E-A947-70E740481C1C}">
                                <a14:useLocalDpi xmlns:a14="http://schemas.microsoft.com/office/drawing/2010/main" val="0"/>
                              </a:ext>
                            </a:extLst>
                          </a:blip>
                          <a:srcRect l="31121" t="57556" r="23476" b="1417"/>
                          <a:stretch/>
                        </pic:blipFill>
                        <pic:spPr bwMode="auto">
                          <a:xfrm>
                            <a:off x="0" y="3152775"/>
                            <a:ext cx="3309620" cy="16275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C7DF2D" id="Group 47" o:spid="_x0000_s1026" style="position:absolute;margin-left:115.6pt;margin-top:14.55pt;width:260.6pt;height:376.4pt;z-index:251686400" coordsize="33096,47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">
                <v:shape id="Picture 38" o:spid="_x0000_s1027" type="#_x0000_t75" style="position:absolute;width:32918;height:31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mvhHBAAAA2wAAAA8AAABkcnMvZG93bnJldi54bWxET01rwkAQvQv+h2UK3urGirZEV5FQUSqI&#10;Gr0P2TEJzc7G7Kqpv949FDw+3vd03ppK3KhxpWUFg34EgjizuuRcwTFdvn+BcB5ZY2WZFPyRg/ms&#10;25lirO2d93Q7+FyEEHYxKii8r2MpXVaQQde3NXHgzrYx6ANscqkbvIdwU8mPKBpLgyWHhgJrSgrK&#10;fg9Xo+BkH4PRJUk3yep7u//E8meV7i5K9d7axQSEp9a/xP/utVYwDGPDl/AD5O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4mvhHBAAAA2wAAAA8AAAAAAAAAAAAAAAAAnwIA&#10;AGRycy9kb3ducmV2LnhtbFBLBQYAAAAABAAEAPcAAACNAwAAAAA=&#10;">
                  <v:imagedata r:id="rId51" o:title="" croptop="10060f" cropbottom="3237f" cropleft="20499f" cropright="15490f"/>
                  <v:path arrowok="t"/>
                </v:shape>
                <v:shape id="Picture 39" o:spid="_x0000_s1028" type="#_x0000_t75" style="position:absolute;top:31527;width:33096;height:16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Jhk7EAAAA2wAAAA8AAABkcnMvZG93bnJldi54bWxEj09rAjEUxO8Fv0N4grea1Zaqq1FEKJTi&#10;of45eHxsnptdNy9rEnX77ZtCocdhZn7DLFadbcSdfKgcKxgNMxDEhdMVlwqOh/fnKYgQkTU2jknB&#10;NwVYLXtPC8y1e/CO7vtYigThkKMCE2ObSxkKQxbD0LXEyTs7bzEm6UupPT4S3DZynGVv0mLFacFg&#10;SxtDxWV/swq2/lRP6gsd5bZurtnm6/XzapxSg363noOI1MX/8F/7Qyt4mcHvl/QD5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Jhk7EAAAA2wAAAA8AAAAAAAAAAAAAAAAA&#10;nwIAAGRycy9kb3ducmV2LnhtbFBLBQYAAAAABAAEAPcAAACQAwAAAAA=&#10;">
                  <v:imagedata r:id="rId52" o:title="" croptop="37720f" cropbottom="929f" cropleft="20395f" cropright="15385f"/>
                  <v:path arrowok="t"/>
                </v:shape>
              </v:group>
            </w:pict>
          </mc:Fallback>
        </mc:AlternateContent>
      </w:r>
      <w:bookmarkEnd w:id="10"/>
    </w:p>
    <w:p w14:paraId="2B196805" w14:textId="77777777" w:rsidR="00405F98" w:rsidRDefault="00405F98">
      <w:pPr>
        <w:rPr>
          <w:rFonts w:ascii="Arial" w:hAnsi="Arial" w:cs="Arial"/>
          <w:sz w:val="18"/>
          <w:szCs w:val="18"/>
        </w:rPr>
      </w:pPr>
    </w:p>
    <w:p w14:paraId="08B84018" w14:textId="77777777" w:rsidR="00405F98" w:rsidRDefault="00405F98">
      <w:pPr>
        <w:rPr>
          <w:rFonts w:ascii="Arial" w:hAnsi="Arial" w:cs="Arial"/>
          <w:sz w:val="18"/>
          <w:szCs w:val="18"/>
        </w:rPr>
      </w:pPr>
    </w:p>
    <w:p w14:paraId="1F7F8CA5" w14:textId="20D2B488" w:rsidR="00405F98" w:rsidRDefault="00405F98">
      <w:pPr>
        <w:rPr>
          <w:rFonts w:ascii="Arial" w:hAnsi="Arial" w:cs="Arial"/>
          <w:sz w:val="18"/>
          <w:szCs w:val="18"/>
        </w:rPr>
      </w:pPr>
    </w:p>
    <w:p w14:paraId="7B436B0F" w14:textId="77777777" w:rsidR="00405F98" w:rsidRDefault="00405F98">
      <w:pPr>
        <w:rPr>
          <w:rFonts w:ascii="Arial" w:hAnsi="Arial" w:cs="Arial"/>
          <w:sz w:val="18"/>
          <w:szCs w:val="18"/>
        </w:rPr>
      </w:pPr>
    </w:p>
    <w:p w14:paraId="646F0579" w14:textId="2E5D9B9F" w:rsidR="00405F98" w:rsidRDefault="00405F98">
      <w:pPr>
        <w:rPr>
          <w:rFonts w:ascii="Arial" w:hAnsi="Arial" w:cs="Arial"/>
          <w:sz w:val="18"/>
          <w:szCs w:val="18"/>
        </w:rPr>
      </w:pPr>
    </w:p>
    <w:p w14:paraId="1231E9DF" w14:textId="48E6DDFA" w:rsidR="00405F98" w:rsidRDefault="00405F98">
      <w:pPr>
        <w:rPr>
          <w:rFonts w:ascii="Arial" w:hAnsi="Arial" w:cs="Arial"/>
          <w:sz w:val="18"/>
          <w:szCs w:val="18"/>
        </w:rPr>
      </w:pPr>
    </w:p>
    <w:p w14:paraId="1FE5CD9B" w14:textId="77777777" w:rsidR="00405F98" w:rsidRDefault="00405F98">
      <w:pPr>
        <w:rPr>
          <w:rFonts w:ascii="Arial" w:hAnsi="Arial" w:cs="Arial"/>
          <w:sz w:val="18"/>
          <w:szCs w:val="18"/>
        </w:rPr>
      </w:pPr>
    </w:p>
    <w:p w14:paraId="4E0D729F" w14:textId="47B644D8" w:rsidR="00405F98" w:rsidRDefault="00405F98">
      <w:pPr>
        <w:rPr>
          <w:rFonts w:ascii="Arial" w:hAnsi="Arial" w:cs="Arial"/>
          <w:sz w:val="18"/>
          <w:szCs w:val="18"/>
        </w:rPr>
      </w:pPr>
    </w:p>
    <w:p w14:paraId="74F32A41" w14:textId="09AD6B69" w:rsidR="00405F98" w:rsidRDefault="00405F98">
      <w:pPr>
        <w:rPr>
          <w:rFonts w:ascii="Arial" w:hAnsi="Arial" w:cs="Arial"/>
          <w:sz w:val="18"/>
          <w:szCs w:val="18"/>
        </w:rPr>
      </w:pPr>
    </w:p>
    <w:p w14:paraId="2FA9006B" w14:textId="62D97E33" w:rsidR="007926D4" w:rsidRDefault="007926D4">
      <w:pPr>
        <w:rPr>
          <w:rFonts w:ascii="Arial" w:hAnsi="Arial" w:cs="Arial"/>
          <w:sz w:val="18"/>
          <w:szCs w:val="18"/>
        </w:rPr>
      </w:pPr>
    </w:p>
    <w:p w14:paraId="0181C5A4" w14:textId="737087EC" w:rsidR="007926D4" w:rsidRDefault="007926D4">
      <w:pPr>
        <w:rPr>
          <w:rFonts w:ascii="Arial" w:hAnsi="Arial" w:cs="Arial"/>
          <w:sz w:val="18"/>
          <w:szCs w:val="18"/>
        </w:rPr>
      </w:pPr>
    </w:p>
    <w:p w14:paraId="6A87E3F7" w14:textId="3701C35F" w:rsidR="007926D4" w:rsidRDefault="007926D4">
      <w:pPr>
        <w:rPr>
          <w:rFonts w:ascii="Arial" w:hAnsi="Arial" w:cs="Arial"/>
          <w:sz w:val="18"/>
          <w:szCs w:val="18"/>
        </w:rPr>
      </w:pPr>
    </w:p>
    <w:p w14:paraId="7A416E31" w14:textId="1AEDD4B5" w:rsidR="007926D4" w:rsidRDefault="007926D4">
      <w:pPr>
        <w:rPr>
          <w:rFonts w:ascii="Arial" w:hAnsi="Arial" w:cs="Arial"/>
          <w:sz w:val="18"/>
          <w:szCs w:val="18"/>
        </w:rPr>
      </w:pPr>
    </w:p>
    <w:p w14:paraId="3B2D55F2" w14:textId="77777777" w:rsidR="007926D4" w:rsidRDefault="007926D4">
      <w:pPr>
        <w:rPr>
          <w:rFonts w:ascii="Arial" w:hAnsi="Arial" w:cs="Arial"/>
          <w:sz w:val="18"/>
          <w:szCs w:val="18"/>
        </w:rPr>
      </w:pPr>
    </w:p>
    <w:p w14:paraId="55470067" w14:textId="22A556CD" w:rsidR="007926D4" w:rsidRDefault="007926D4">
      <w:pPr>
        <w:rPr>
          <w:rFonts w:ascii="Arial" w:hAnsi="Arial" w:cs="Arial"/>
          <w:sz w:val="18"/>
          <w:szCs w:val="18"/>
        </w:rPr>
      </w:pPr>
    </w:p>
    <w:p w14:paraId="1FE740F1" w14:textId="77777777" w:rsidR="007926D4" w:rsidRDefault="007926D4">
      <w:pPr>
        <w:rPr>
          <w:rFonts w:ascii="Arial" w:hAnsi="Arial" w:cs="Arial"/>
          <w:sz w:val="18"/>
          <w:szCs w:val="18"/>
        </w:rPr>
      </w:pPr>
    </w:p>
    <w:p w14:paraId="05B32902" w14:textId="675F9CF8" w:rsidR="007926D4" w:rsidRDefault="007926D4">
      <w:pPr>
        <w:rPr>
          <w:rFonts w:ascii="Arial" w:hAnsi="Arial" w:cs="Arial"/>
          <w:sz w:val="18"/>
          <w:szCs w:val="18"/>
        </w:rPr>
      </w:pPr>
    </w:p>
    <w:p w14:paraId="4538E1D5" w14:textId="77777777" w:rsidR="007926D4" w:rsidRDefault="007926D4">
      <w:pPr>
        <w:rPr>
          <w:rFonts w:ascii="Arial" w:hAnsi="Arial" w:cs="Arial"/>
          <w:sz w:val="18"/>
          <w:szCs w:val="18"/>
        </w:rPr>
      </w:pPr>
    </w:p>
    <w:p w14:paraId="323C7362" w14:textId="77777777" w:rsidR="007926D4" w:rsidRDefault="007926D4">
      <w:pPr>
        <w:rPr>
          <w:rFonts w:ascii="Arial" w:hAnsi="Arial" w:cs="Arial"/>
          <w:sz w:val="18"/>
          <w:szCs w:val="18"/>
        </w:rPr>
      </w:pPr>
    </w:p>
    <w:p w14:paraId="5423499F" w14:textId="77777777" w:rsidR="007926D4" w:rsidRDefault="007926D4">
      <w:pPr>
        <w:rPr>
          <w:rFonts w:ascii="Arial" w:hAnsi="Arial" w:cs="Arial"/>
          <w:sz w:val="18"/>
          <w:szCs w:val="18"/>
        </w:rPr>
      </w:pPr>
    </w:p>
    <w:p w14:paraId="68CC3C7D" w14:textId="77777777" w:rsidR="007926D4" w:rsidRDefault="007926D4">
      <w:pPr>
        <w:rPr>
          <w:rFonts w:ascii="Arial" w:hAnsi="Arial" w:cs="Arial"/>
          <w:sz w:val="18"/>
          <w:szCs w:val="18"/>
        </w:rPr>
      </w:pPr>
    </w:p>
    <w:p w14:paraId="7E397E8B" w14:textId="77777777" w:rsidR="007926D4" w:rsidRDefault="007926D4">
      <w:pPr>
        <w:rPr>
          <w:rFonts w:ascii="Arial" w:hAnsi="Arial" w:cs="Arial"/>
          <w:sz w:val="18"/>
          <w:szCs w:val="18"/>
        </w:rPr>
      </w:pPr>
    </w:p>
    <w:p w14:paraId="7EB8935A" w14:textId="77777777" w:rsidR="007926D4" w:rsidRDefault="007926D4">
      <w:pPr>
        <w:rPr>
          <w:rFonts w:ascii="Arial" w:hAnsi="Arial" w:cs="Arial"/>
          <w:sz w:val="18"/>
          <w:szCs w:val="18"/>
        </w:rPr>
      </w:pPr>
    </w:p>
    <w:p w14:paraId="09F9E374" w14:textId="77777777" w:rsidR="007926D4" w:rsidRDefault="007926D4">
      <w:pPr>
        <w:rPr>
          <w:rFonts w:ascii="Arial" w:hAnsi="Arial" w:cs="Arial"/>
          <w:sz w:val="18"/>
          <w:szCs w:val="18"/>
        </w:rPr>
      </w:pPr>
    </w:p>
    <w:p w14:paraId="52978114" w14:textId="77777777" w:rsidR="007926D4" w:rsidRDefault="007926D4">
      <w:pPr>
        <w:rPr>
          <w:rFonts w:ascii="Arial" w:hAnsi="Arial" w:cs="Arial"/>
          <w:sz w:val="18"/>
          <w:szCs w:val="18"/>
        </w:rPr>
      </w:pPr>
    </w:p>
    <w:p w14:paraId="3B28E7C4" w14:textId="5BAB5B54" w:rsidR="00817A38" w:rsidRPr="00817A38" w:rsidRDefault="001C79D0" w:rsidP="00817A38">
      <w:pPr>
        <w:rPr>
          <w:rFonts w:ascii="Times New Roman" w:hAnsi="Times New Roman" w:cs="Times New Roman"/>
          <w:sz w:val="24"/>
          <w:szCs w:val="24"/>
        </w:rPr>
      </w:pPr>
      <w:r>
        <w:rPr>
          <w:rFonts w:ascii="Times New Roman" w:hAnsi="Times New Roman" w:cs="Times New Roman"/>
          <w:sz w:val="24"/>
          <w:szCs w:val="24"/>
        </w:rPr>
        <w:lastRenderedPageBreak/>
        <w:t>T</w:t>
      </w:r>
      <w:r w:rsidR="00817A38" w:rsidRPr="00817A38">
        <w:rPr>
          <w:rFonts w:ascii="Times New Roman" w:hAnsi="Times New Roman" w:cs="Times New Roman"/>
          <w:sz w:val="24"/>
          <w:szCs w:val="24"/>
        </w:rPr>
        <w:t xml:space="preserve">he </w:t>
      </w:r>
      <w:r w:rsidR="00607CDA">
        <w:rPr>
          <w:rFonts w:ascii="Times New Roman" w:hAnsi="Times New Roman" w:cs="Times New Roman"/>
          <w:sz w:val="24"/>
          <w:szCs w:val="24"/>
        </w:rPr>
        <w:t>next</w:t>
      </w:r>
      <w:r w:rsidR="00607CDA" w:rsidRPr="00817A38">
        <w:rPr>
          <w:rFonts w:ascii="Times New Roman" w:hAnsi="Times New Roman" w:cs="Times New Roman"/>
          <w:sz w:val="24"/>
          <w:szCs w:val="24"/>
        </w:rPr>
        <w:t xml:space="preserve"> </w:t>
      </w:r>
      <w:r w:rsidR="00817A38" w:rsidRPr="00817A38">
        <w:rPr>
          <w:rFonts w:ascii="Times New Roman" w:hAnsi="Times New Roman" w:cs="Times New Roman"/>
          <w:sz w:val="24"/>
          <w:szCs w:val="24"/>
        </w:rPr>
        <w:t>generation of transformation products</w:t>
      </w:r>
      <w:r w:rsidR="00607CDA">
        <w:rPr>
          <w:rFonts w:ascii="Times New Roman" w:hAnsi="Times New Roman" w:cs="Times New Roman"/>
          <w:sz w:val="24"/>
          <w:szCs w:val="24"/>
        </w:rPr>
        <w:t xml:space="preserve"> that are predicted to form from a selected product</w:t>
      </w:r>
      <w:r>
        <w:rPr>
          <w:rFonts w:ascii="Times New Roman" w:hAnsi="Times New Roman" w:cs="Times New Roman"/>
          <w:sz w:val="24"/>
          <w:szCs w:val="24"/>
        </w:rPr>
        <w:t xml:space="preserve"> are displayed by</w:t>
      </w:r>
      <w:r w:rsidR="00817A38" w:rsidRPr="00817A38">
        <w:rPr>
          <w:rFonts w:ascii="Times New Roman" w:hAnsi="Times New Roman" w:cs="Times New Roman"/>
          <w:sz w:val="24"/>
          <w:szCs w:val="24"/>
        </w:rPr>
        <w:t xml:space="preserve"> left</w:t>
      </w:r>
      <w:r w:rsidR="00607CDA">
        <w:rPr>
          <w:rFonts w:ascii="Times New Roman" w:hAnsi="Times New Roman" w:cs="Times New Roman"/>
          <w:sz w:val="24"/>
          <w:szCs w:val="24"/>
        </w:rPr>
        <w:t>-</w:t>
      </w:r>
      <w:r w:rsidR="00817A38" w:rsidRPr="00817A38">
        <w:rPr>
          <w:rFonts w:ascii="Times New Roman" w:hAnsi="Times New Roman" w:cs="Times New Roman"/>
          <w:sz w:val="24"/>
          <w:szCs w:val="24"/>
        </w:rPr>
        <w:t>clicking one of the products.  For this example, tetrachloroethylene was selected to show the 2</w:t>
      </w:r>
      <w:r w:rsidR="00817A38" w:rsidRPr="00817A38">
        <w:rPr>
          <w:rFonts w:ascii="Times New Roman" w:hAnsi="Times New Roman" w:cs="Times New Roman"/>
          <w:sz w:val="24"/>
          <w:szCs w:val="24"/>
          <w:vertAlign w:val="superscript"/>
        </w:rPr>
        <w:t>nd</w:t>
      </w:r>
      <w:r w:rsidR="00817A38" w:rsidRPr="00817A38">
        <w:rPr>
          <w:rFonts w:ascii="Times New Roman" w:hAnsi="Times New Roman" w:cs="Times New Roman"/>
          <w:sz w:val="24"/>
          <w:szCs w:val="24"/>
        </w:rPr>
        <w:t xml:space="preserve"> generation product trichloroethylene. </w:t>
      </w:r>
    </w:p>
    <w:p w14:paraId="2B502B76" w14:textId="52F43EF0" w:rsidR="007926D4" w:rsidRPr="00817A38" w:rsidRDefault="00C24F18">
      <w:pPr>
        <w:rPr>
          <w:rFonts w:ascii="Times New Roman" w:hAnsi="Times New Roman" w:cs="Times New Roman"/>
          <w:sz w:val="24"/>
          <w:szCs w:val="24"/>
        </w:rPr>
      </w:pPr>
      <w:r>
        <w:rPr>
          <w:noProof/>
        </w:rPr>
        <w:drawing>
          <wp:anchor distT="0" distB="0" distL="114300" distR="114300" simplePos="0" relativeHeight="251648512" behindDoc="0" locked="0" layoutInCell="1" allowOverlap="1" wp14:anchorId="48CE5A4B" wp14:editId="12F96169">
            <wp:simplePos x="0" y="0"/>
            <wp:positionH relativeFrom="column">
              <wp:posOffset>1392132</wp:posOffset>
            </wp:positionH>
            <wp:positionV relativeFrom="paragraph">
              <wp:posOffset>298662</wp:posOffset>
            </wp:positionV>
            <wp:extent cx="3417365" cy="3639115"/>
            <wp:effectExtent l="38100" t="38100" r="31115" b="3810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0898" t="5768" r="55513" b="4808"/>
                    <a:stretch/>
                  </pic:blipFill>
                  <pic:spPr bwMode="auto">
                    <a:xfrm>
                      <a:off x="0" y="0"/>
                      <a:ext cx="3417365" cy="3639115"/>
                    </a:xfrm>
                    <a:prstGeom prst="rect">
                      <a:avLst/>
                    </a:prstGeom>
                    <a:noFill/>
                    <a:ln w="28575">
                      <a:solidFill>
                        <a:schemeClr val="accent1"/>
                      </a:solidFill>
                      <a:miter lim="800000"/>
                      <a:headEnd/>
                      <a:tailEn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01EDD" w14:textId="534681F4" w:rsidR="007926D4" w:rsidRPr="00817A38" w:rsidRDefault="007926D4">
      <w:pPr>
        <w:rPr>
          <w:rFonts w:ascii="Times New Roman" w:hAnsi="Times New Roman" w:cs="Times New Roman"/>
          <w:sz w:val="24"/>
          <w:szCs w:val="24"/>
        </w:rPr>
      </w:pPr>
    </w:p>
    <w:p w14:paraId="42CCEBB0" w14:textId="77777777" w:rsidR="007926D4" w:rsidRDefault="007926D4">
      <w:pPr>
        <w:rPr>
          <w:rFonts w:ascii="Arial" w:hAnsi="Arial" w:cs="Arial"/>
          <w:sz w:val="18"/>
          <w:szCs w:val="18"/>
        </w:rPr>
      </w:pPr>
    </w:p>
    <w:p w14:paraId="4A7A8BE3" w14:textId="77777777" w:rsidR="007926D4" w:rsidRDefault="007926D4">
      <w:pPr>
        <w:rPr>
          <w:rFonts w:ascii="Arial" w:hAnsi="Arial" w:cs="Arial"/>
          <w:sz w:val="18"/>
          <w:szCs w:val="18"/>
        </w:rPr>
      </w:pPr>
    </w:p>
    <w:p w14:paraId="5A557235" w14:textId="77777777" w:rsidR="00405F98" w:rsidRDefault="00405F98">
      <w:pPr>
        <w:rPr>
          <w:rFonts w:ascii="Arial" w:hAnsi="Arial" w:cs="Arial"/>
          <w:sz w:val="18"/>
          <w:szCs w:val="18"/>
        </w:rPr>
      </w:pPr>
      <w:r>
        <w:rPr>
          <w:noProof/>
        </w:rPr>
        <w:drawing>
          <wp:anchor distT="0" distB="0" distL="114300" distR="114300" simplePos="0" relativeHeight="251632128" behindDoc="0" locked="0" layoutInCell="1" allowOverlap="1" wp14:anchorId="30B68B63" wp14:editId="041AACB3">
            <wp:simplePos x="0" y="0"/>
            <wp:positionH relativeFrom="column">
              <wp:posOffset>2789555</wp:posOffset>
            </wp:positionH>
            <wp:positionV relativeFrom="paragraph">
              <wp:posOffset>-5741035</wp:posOffset>
            </wp:positionV>
            <wp:extent cx="2370455" cy="1972945"/>
            <wp:effectExtent l="38100" t="38100" r="29845" b="4635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4926" t="6092" r="5180" b="10873"/>
                    <a:stretch/>
                  </pic:blipFill>
                  <pic:spPr bwMode="auto">
                    <a:xfrm>
                      <a:off x="0" y="0"/>
                      <a:ext cx="2370455" cy="1972945"/>
                    </a:xfrm>
                    <a:prstGeom prst="rect">
                      <a:avLst/>
                    </a:prstGeom>
                    <a:noFill/>
                    <a:ln w="28575">
                      <a:solidFill>
                        <a:schemeClr val="accent1"/>
                      </a:solidFill>
                      <a:miter lim="800000"/>
                      <a:headEnd/>
                      <a:tailEn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B46EE" w14:textId="77777777" w:rsidR="00405F98" w:rsidRDefault="00405F98">
      <w:pPr>
        <w:rPr>
          <w:rFonts w:ascii="Arial" w:hAnsi="Arial" w:cs="Arial"/>
          <w:sz w:val="18"/>
          <w:szCs w:val="18"/>
        </w:rPr>
      </w:pPr>
    </w:p>
    <w:p w14:paraId="1AACCC9D" w14:textId="77777777" w:rsidR="00405F98" w:rsidRDefault="00405F98">
      <w:pPr>
        <w:rPr>
          <w:rFonts w:ascii="Arial" w:hAnsi="Arial" w:cs="Arial"/>
          <w:sz w:val="18"/>
          <w:szCs w:val="18"/>
        </w:rPr>
      </w:pPr>
    </w:p>
    <w:p w14:paraId="723266B1" w14:textId="77777777" w:rsidR="00405F98" w:rsidRDefault="00405F98">
      <w:pPr>
        <w:rPr>
          <w:rFonts w:ascii="Arial" w:hAnsi="Arial" w:cs="Arial"/>
          <w:sz w:val="18"/>
          <w:szCs w:val="18"/>
        </w:rPr>
      </w:pPr>
    </w:p>
    <w:p w14:paraId="129A9555" w14:textId="77777777" w:rsidR="00405F98" w:rsidRDefault="00405F98">
      <w:pPr>
        <w:rPr>
          <w:rFonts w:ascii="Arial" w:hAnsi="Arial" w:cs="Arial"/>
          <w:sz w:val="18"/>
          <w:szCs w:val="18"/>
        </w:rPr>
      </w:pPr>
    </w:p>
    <w:p w14:paraId="4F5F8943" w14:textId="77777777" w:rsidR="00405F98" w:rsidRDefault="00405F98">
      <w:pPr>
        <w:rPr>
          <w:rFonts w:ascii="Arial" w:hAnsi="Arial" w:cs="Arial"/>
          <w:sz w:val="18"/>
          <w:szCs w:val="18"/>
        </w:rPr>
      </w:pPr>
    </w:p>
    <w:p w14:paraId="1F21AFB3" w14:textId="77777777" w:rsidR="00405F98" w:rsidRDefault="00405F98">
      <w:pPr>
        <w:rPr>
          <w:rFonts w:ascii="Arial" w:hAnsi="Arial" w:cs="Arial"/>
          <w:sz w:val="18"/>
          <w:szCs w:val="18"/>
        </w:rPr>
      </w:pPr>
    </w:p>
    <w:p w14:paraId="6A5E3021" w14:textId="77777777" w:rsidR="00405F98" w:rsidRDefault="00405F98">
      <w:pPr>
        <w:rPr>
          <w:rFonts w:ascii="Arial" w:hAnsi="Arial" w:cs="Arial"/>
          <w:sz w:val="18"/>
          <w:szCs w:val="18"/>
        </w:rPr>
      </w:pPr>
    </w:p>
    <w:p w14:paraId="3A69547B" w14:textId="77777777" w:rsidR="00405F98" w:rsidRDefault="00405F98">
      <w:pPr>
        <w:rPr>
          <w:rFonts w:ascii="Arial" w:hAnsi="Arial" w:cs="Arial"/>
          <w:sz w:val="18"/>
          <w:szCs w:val="18"/>
        </w:rPr>
      </w:pPr>
    </w:p>
    <w:p w14:paraId="75DABB23" w14:textId="77777777" w:rsidR="00405F98" w:rsidRDefault="00405F98">
      <w:pPr>
        <w:rPr>
          <w:rFonts w:ascii="Arial" w:hAnsi="Arial" w:cs="Arial"/>
          <w:sz w:val="18"/>
          <w:szCs w:val="18"/>
        </w:rPr>
      </w:pPr>
    </w:p>
    <w:p w14:paraId="634A205A" w14:textId="77777777" w:rsidR="001771EF" w:rsidRDefault="001771EF">
      <w:pPr>
        <w:rPr>
          <w:rFonts w:ascii="Arial" w:hAnsi="Arial" w:cs="Arial"/>
          <w:sz w:val="18"/>
          <w:szCs w:val="18"/>
        </w:rPr>
      </w:pPr>
    </w:p>
    <w:p w14:paraId="2DC8199A" w14:textId="77777777" w:rsidR="00206FEF" w:rsidRDefault="00206FEF">
      <w:pPr>
        <w:rPr>
          <w:rFonts w:ascii="Arial" w:hAnsi="Arial" w:cs="Arial"/>
          <w:sz w:val="18"/>
          <w:szCs w:val="18"/>
        </w:rPr>
      </w:pPr>
    </w:p>
    <w:p w14:paraId="708AFAEA" w14:textId="77777777" w:rsidR="00817A38" w:rsidRDefault="00817A38">
      <w:pPr>
        <w:rPr>
          <w:rFonts w:ascii="Arial" w:hAnsi="Arial" w:cs="Arial"/>
          <w:sz w:val="18"/>
          <w:szCs w:val="18"/>
        </w:rPr>
      </w:pPr>
    </w:p>
    <w:p w14:paraId="1EC8D846" w14:textId="77777777" w:rsidR="00817A38" w:rsidRDefault="00817A38">
      <w:pPr>
        <w:rPr>
          <w:rFonts w:ascii="Arial" w:hAnsi="Arial" w:cs="Arial"/>
          <w:sz w:val="18"/>
          <w:szCs w:val="18"/>
        </w:rPr>
      </w:pPr>
    </w:p>
    <w:p w14:paraId="1A1DB340" w14:textId="77777777" w:rsidR="00817A38" w:rsidRDefault="00817A38">
      <w:pPr>
        <w:rPr>
          <w:rFonts w:ascii="Arial" w:hAnsi="Arial" w:cs="Arial"/>
          <w:sz w:val="18"/>
          <w:szCs w:val="18"/>
        </w:rPr>
      </w:pPr>
    </w:p>
    <w:p w14:paraId="00724C1C" w14:textId="77777777" w:rsidR="00817A38" w:rsidRDefault="00817A38">
      <w:pPr>
        <w:rPr>
          <w:rFonts w:ascii="Arial" w:hAnsi="Arial" w:cs="Arial"/>
          <w:sz w:val="18"/>
          <w:szCs w:val="18"/>
        </w:rPr>
      </w:pPr>
    </w:p>
    <w:p w14:paraId="3BDE87F1" w14:textId="77777777" w:rsidR="00817A38" w:rsidRDefault="00817A38">
      <w:pPr>
        <w:rPr>
          <w:rFonts w:ascii="Arial" w:hAnsi="Arial" w:cs="Arial"/>
          <w:sz w:val="18"/>
          <w:szCs w:val="18"/>
        </w:rPr>
      </w:pPr>
    </w:p>
    <w:p w14:paraId="6312041D" w14:textId="77777777" w:rsidR="00817A38" w:rsidRDefault="00817A38">
      <w:pPr>
        <w:rPr>
          <w:rFonts w:ascii="Arial" w:hAnsi="Arial" w:cs="Arial"/>
          <w:sz w:val="18"/>
          <w:szCs w:val="18"/>
        </w:rPr>
      </w:pPr>
    </w:p>
    <w:p w14:paraId="4534B07D" w14:textId="5061E3C9" w:rsidR="00817A38" w:rsidRDefault="00817A38">
      <w:pPr>
        <w:rPr>
          <w:rFonts w:ascii="Arial" w:hAnsi="Arial" w:cs="Arial"/>
          <w:sz w:val="18"/>
          <w:szCs w:val="18"/>
        </w:rPr>
      </w:pPr>
    </w:p>
    <w:p w14:paraId="11639117" w14:textId="45487AB5" w:rsidR="00817A38" w:rsidRDefault="00817A38">
      <w:pPr>
        <w:rPr>
          <w:rFonts w:ascii="Arial" w:hAnsi="Arial" w:cs="Arial"/>
          <w:sz w:val="18"/>
          <w:szCs w:val="18"/>
        </w:rPr>
      </w:pPr>
    </w:p>
    <w:p w14:paraId="33C1E57D" w14:textId="429D33E9" w:rsidR="00817A38" w:rsidRDefault="00817A38">
      <w:pPr>
        <w:rPr>
          <w:rFonts w:ascii="Arial" w:hAnsi="Arial" w:cs="Arial"/>
          <w:sz w:val="18"/>
          <w:szCs w:val="18"/>
        </w:rPr>
      </w:pPr>
    </w:p>
    <w:p w14:paraId="308DC6DA" w14:textId="160C2290" w:rsidR="00817A38" w:rsidRDefault="00817A38">
      <w:pPr>
        <w:rPr>
          <w:rFonts w:ascii="Arial" w:hAnsi="Arial" w:cs="Arial"/>
          <w:sz w:val="18"/>
          <w:szCs w:val="18"/>
        </w:rPr>
      </w:pPr>
    </w:p>
    <w:p w14:paraId="4A1255E3" w14:textId="1B5AFA7A" w:rsidR="00817A38" w:rsidRDefault="00817A38">
      <w:pPr>
        <w:rPr>
          <w:rFonts w:ascii="Arial" w:hAnsi="Arial" w:cs="Arial"/>
          <w:sz w:val="18"/>
          <w:szCs w:val="18"/>
        </w:rPr>
      </w:pPr>
    </w:p>
    <w:p w14:paraId="08E503C3" w14:textId="77777777" w:rsidR="00356634" w:rsidRDefault="004251EB" w:rsidP="004251EB">
      <w:pPr>
        <w:rPr>
          <w:rFonts w:ascii="Times New Roman" w:hAnsi="Times New Roman" w:cs="Times New Roman"/>
          <w:sz w:val="24"/>
          <w:szCs w:val="24"/>
        </w:rPr>
      </w:pPr>
      <w:r w:rsidRPr="00B57513">
        <w:rPr>
          <w:rFonts w:ascii="Times New Roman" w:hAnsi="Times New Roman" w:cs="Times New Roman"/>
          <w:sz w:val="24"/>
          <w:szCs w:val="24"/>
        </w:rPr>
        <w:lastRenderedPageBreak/>
        <w:t xml:space="preserve">Expanding of the “Get p-Chem </w:t>
      </w:r>
      <w:r w:rsidR="00356634">
        <w:rPr>
          <w:rFonts w:ascii="Times New Roman" w:hAnsi="Times New Roman" w:cs="Times New Roman"/>
          <w:sz w:val="24"/>
          <w:szCs w:val="24"/>
        </w:rPr>
        <w:t>Data” menu Reaction Pathways</w:t>
      </w:r>
      <w:r w:rsidRPr="00B57513">
        <w:rPr>
          <w:rFonts w:ascii="Times New Roman" w:hAnsi="Times New Roman" w:cs="Times New Roman"/>
          <w:sz w:val="24"/>
          <w:szCs w:val="24"/>
        </w:rPr>
        <w:t xml:space="preserve"> provides the screen on the left below with the various options for p-chem properties and calculators to be applied to the selected transformation product.  P-chem properties will be calculated and displayed in the selection table.  For example, selection of the All and ChemAxon buttons and then the get data button provides the screen on the right below showing the results for the ChemAxon p-chem calculator for pentachloroethanol.</w:t>
      </w:r>
      <w:r>
        <w:rPr>
          <w:rFonts w:ascii="Times New Roman" w:hAnsi="Times New Roman" w:cs="Times New Roman"/>
          <w:sz w:val="24"/>
          <w:szCs w:val="24"/>
        </w:rPr>
        <w:t xml:space="preserve">  </w:t>
      </w:r>
    </w:p>
    <w:p w14:paraId="23A8E095" w14:textId="2628D8FD" w:rsidR="004251EB" w:rsidRPr="00356634" w:rsidRDefault="00356634" w:rsidP="004251EB">
      <w:pPr>
        <w:rPr>
          <w:rFonts w:ascii="Times New Roman" w:hAnsi="Times New Roman" w:cs="Times New Roman"/>
          <w:sz w:val="24"/>
          <w:szCs w:val="24"/>
        </w:rPr>
      </w:pPr>
      <w:del w:id="11" w:author="Card, Marcy" w:date="2015-06-08T17:21:00Z">
        <w:r w:rsidDel="00810BE9">
          <w:rPr>
            <w:noProof/>
          </w:rPr>
          <w:drawing>
            <wp:anchor distT="0" distB="0" distL="114300" distR="114300" simplePos="0" relativeHeight="251710976" behindDoc="0" locked="0" layoutInCell="1" allowOverlap="1" wp14:anchorId="72A48C7E" wp14:editId="263F8DD5">
              <wp:simplePos x="0" y="0"/>
              <wp:positionH relativeFrom="column">
                <wp:posOffset>3030643</wp:posOffset>
              </wp:positionH>
              <wp:positionV relativeFrom="paragraph">
                <wp:posOffset>128270</wp:posOffset>
              </wp:positionV>
              <wp:extent cx="2667635" cy="4511986"/>
              <wp:effectExtent l="38100" t="38100" r="37465" b="4127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65874" t="5217" r="12122"/>
                      <a:stretch/>
                    </pic:blipFill>
                    <pic:spPr bwMode="auto">
                      <a:xfrm>
                        <a:off x="0" y="0"/>
                        <a:ext cx="2667635" cy="4511986"/>
                      </a:xfrm>
                      <a:prstGeom prst="rect">
                        <a:avLst/>
                      </a:prstGeom>
                      <a:ln w="2857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del w:id="12" w:author="Card, Marcy" w:date="2015-06-08T17:18:00Z">
        <w:r w:rsidDel="00810BE9">
          <w:rPr>
            <w:noProof/>
          </w:rPr>
          <w:drawing>
            <wp:anchor distT="0" distB="0" distL="114300" distR="114300" simplePos="0" relativeHeight="251708928" behindDoc="0" locked="0" layoutInCell="1" allowOverlap="1" wp14:anchorId="193CCF43" wp14:editId="08193276">
              <wp:simplePos x="0" y="0"/>
              <wp:positionH relativeFrom="column">
                <wp:posOffset>278553</wp:posOffset>
              </wp:positionH>
              <wp:positionV relativeFrom="paragraph">
                <wp:posOffset>126576</wp:posOffset>
              </wp:positionV>
              <wp:extent cx="2616200" cy="4512945"/>
              <wp:effectExtent l="38100" t="38100" r="31750" b="400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66053" t="5868" r="12123"/>
                      <a:stretch/>
                    </pic:blipFill>
                    <pic:spPr bwMode="auto">
                      <a:xfrm>
                        <a:off x="0" y="0"/>
                        <a:ext cx="2616200" cy="4512945"/>
                      </a:xfrm>
                      <a:prstGeom prst="rect">
                        <a:avLst/>
                      </a:prstGeom>
                      <a:ln w="2857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p>
    <w:p w14:paraId="366598C6" w14:textId="584880C0" w:rsidR="00336BF0" w:rsidRDefault="00336BF0" w:rsidP="00D47214">
      <w:pPr>
        <w:rPr>
          <w:rFonts w:ascii="Times New Roman" w:hAnsi="Times New Roman" w:cs="Times New Roman"/>
          <w:sz w:val="24"/>
          <w:szCs w:val="24"/>
        </w:rPr>
      </w:pPr>
    </w:p>
    <w:p w14:paraId="72A2B0BA" w14:textId="160E658C" w:rsidR="00336BF0" w:rsidRDefault="00336BF0" w:rsidP="00D47214">
      <w:pPr>
        <w:rPr>
          <w:rFonts w:ascii="Times New Roman" w:hAnsi="Times New Roman" w:cs="Times New Roman"/>
          <w:sz w:val="24"/>
          <w:szCs w:val="24"/>
        </w:rPr>
      </w:pPr>
    </w:p>
    <w:p w14:paraId="6662D6BD" w14:textId="2F16677E" w:rsidR="00336BF0" w:rsidRDefault="00336BF0" w:rsidP="00D47214">
      <w:pPr>
        <w:rPr>
          <w:rFonts w:ascii="Times New Roman" w:hAnsi="Times New Roman" w:cs="Times New Roman"/>
          <w:sz w:val="24"/>
          <w:szCs w:val="24"/>
        </w:rPr>
      </w:pPr>
    </w:p>
    <w:p w14:paraId="78D50492" w14:textId="5CD1BC7D" w:rsidR="00336BF0" w:rsidRDefault="00336BF0" w:rsidP="00D47214">
      <w:pPr>
        <w:rPr>
          <w:rFonts w:ascii="Times New Roman" w:hAnsi="Times New Roman" w:cs="Times New Roman"/>
          <w:sz w:val="24"/>
          <w:szCs w:val="24"/>
        </w:rPr>
      </w:pPr>
    </w:p>
    <w:p w14:paraId="1F1D552B" w14:textId="7309D65D" w:rsidR="00336BF0" w:rsidRDefault="00336BF0" w:rsidP="00D47214">
      <w:pPr>
        <w:rPr>
          <w:rFonts w:ascii="Times New Roman" w:hAnsi="Times New Roman" w:cs="Times New Roman"/>
          <w:sz w:val="24"/>
          <w:szCs w:val="24"/>
        </w:rPr>
      </w:pPr>
    </w:p>
    <w:p w14:paraId="43591D79" w14:textId="533D3752" w:rsidR="00336BF0" w:rsidRDefault="00336BF0" w:rsidP="00D47214">
      <w:pPr>
        <w:rPr>
          <w:rFonts w:ascii="Times New Roman" w:hAnsi="Times New Roman" w:cs="Times New Roman"/>
          <w:sz w:val="24"/>
          <w:szCs w:val="24"/>
        </w:rPr>
      </w:pPr>
    </w:p>
    <w:p w14:paraId="4CCC9667" w14:textId="7C0F3948" w:rsidR="00336BF0" w:rsidRDefault="00336BF0" w:rsidP="00D47214">
      <w:pPr>
        <w:rPr>
          <w:rFonts w:ascii="Times New Roman" w:hAnsi="Times New Roman" w:cs="Times New Roman"/>
          <w:sz w:val="24"/>
          <w:szCs w:val="24"/>
        </w:rPr>
      </w:pPr>
    </w:p>
    <w:p w14:paraId="5FB2D963" w14:textId="584C88E4" w:rsidR="00336BF0" w:rsidRDefault="00336BF0" w:rsidP="00D47214">
      <w:pPr>
        <w:rPr>
          <w:rFonts w:ascii="Times New Roman" w:hAnsi="Times New Roman" w:cs="Times New Roman"/>
          <w:sz w:val="24"/>
          <w:szCs w:val="24"/>
        </w:rPr>
      </w:pPr>
    </w:p>
    <w:p w14:paraId="6B4AA159" w14:textId="004D5402" w:rsidR="00336BF0" w:rsidRDefault="00336BF0" w:rsidP="00D47214">
      <w:pPr>
        <w:rPr>
          <w:rFonts w:ascii="Times New Roman" w:hAnsi="Times New Roman" w:cs="Times New Roman"/>
          <w:sz w:val="24"/>
          <w:szCs w:val="24"/>
        </w:rPr>
      </w:pPr>
    </w:p>
    <w:p w14:paraId="291CD33D" w14:textId="7186948D" w:rsidR="00336BF0" w:rsidRDefault="00336BF0" w:rsidP="00D47214">
      <w:pPr>
        <w:rPr>
          <w:rFonts w:ascii="Times New Roman" w:hAnsi="Times New Roman" w:cs="Times New Roman"/>
          <w:sz w:val="24"/>
          <w:szCs w:val="24"/>
        </w:rPr>
      </w:pPr>
    </w:p>
    <w:p w14:paraId="6A5912EF" w14:textId="0B5F37FA" w:rsidR="00042BCB" w:rsidRDefault="00042BCB" w:rsidP="00D47214">
      <w:pPr>
        <w:rPr>
          <w:rFonts w:ascii="Times New Roman" w:hAnsi="Times New Roman" w:cs="Times New Roman"/>
          <w:sz w:val="24"/>
          <w:szCs w:val="24"/>
        </w:rPr>
      </w:pPr>
    </w:p>
    <w:p w14:paraId="50008E5B" w14:textId="31EDF05E" w:rsidR="00336BF0" w:rsidRDefault="00336BF0" w:rsidP="00D47214">
      <w:pPr>
        <w:rPr>
          <w:rFonts w:ascii="Times New Roman" w:hAnsi="Times New Roman" w:cs="Times New Roman"/>
          <w:sz w:val="24"/>
          <w:szCs w:val="24"/>
        </w:rPr>
      </w:pPr>
    </w:p>
    <w:p w14:paraId="5603822A" w14:textId="77777777" w:rsidR="00B57513" w:rsidRDefault="00B57513" w:rsidP="00D47214">
      <w:pPr>
        <w:rPr>
          <w:rFonts w:ascii="Times New Roman" w:hAnsi="Times New Roman" w:cs="Times New Roman"/>
          <w:sz w:val="24"/>
          <w:szCs w:val="24"/>
        </w:rPr>
      </w:pPr>
    </w:p>
    <w:p w14:paraId="5FA5732D" w14:textId="77777777" w:rsidR="00B57513" w:rsidRDefault="00B57513" w:rsidP="00D47214">
      <w:pPr>
        <w:rPr>
          <w:rFonts w:ascii="Times New Roman" w:hAnsi="Times New Roman" w:cs="Times New Roman"/>
          <w:sz w:val="24"/>
          <w:szCs w:val="24"/>
        </w:rPr>
      </w:pPr>
    </w:p>
    <w:p w14:paraId="27125D4B" w14:textId="77777777" w:rsidR="00042BCB" w:rsidRDefault="00042BCB">
      <w:pPr>
        <w:rPr>
          <w:rFonts w:ascii="Times New Roman" w:hAnsi="Times New Roman" w:cs="Times New Roman"/>
          <w:sz w:val="24"/>
          <w:szCs w:val="24"/>
        </w:rPr>
      </w:pPr>
      <w:r>
        <w:rPr>
          <w:rFonts w:ascii="Times New Roman" w:hAnsi="Times New Roman" w:cs="Times New Roman"/>
          <w:sz w:val="24"/>
          <w:szCs w:val="24"/>
        </w:rPr>
        <w:br w:type="page"/>
      </w:r>
    </w:p>
    <w:p w14:paraId="72122B01" w14:textId="516205AD" w:rsidR="00E165B3" w:rsidRPr="00336BF0" w:rsidRDefault="004251EB" w:rsidP="00D47214">
      <w:pPr>
        <w:rPr>
          <w:rFonts w:ascii="Times New Roman" w:hAnsi="Times New Roman" w:cs="Times New Roman"/>
          <w:sz w:val="24"/>
          <w:szCs w:val="24"/>
        </w:rPr>
      </w:pPr>
      <w:r w:rsidRPr="007A5450">
        <w:rPr>
          <w:rFonts w:ascii="Times New Roman" w:hAnsi="Times New Roman" w:cs="Times New Roman"/>
          <w:sz w:val="24"/>
          <w:szCs w:val="24"/>
        </w:rPr>
        <w:lastRenderedPageBreak/>
        <w:t xml:space="preserve">To get p-chem data for multiple metabolites, </w:t>
      </w:r>
      <w:r>
        <w:rPr>
          <w:rFonts w:ascii="Times New Roman" w:hAnsi="Times New Roman" w:cs="Times New Roman"/>
          <w:sz w:val="24"/>
          <w:szCs w:val="24"/>
        </w:rPr>
        <w:t xml:space="preserve">select </w:t>
      </w:r>
      <w:r w:rsidR="00C24F18">
        <w:rPr>
          <w:rFonts w:ascii="Times New Roman" w:hAnsi="Times New Roman" w:cs="Times New Roman"/>
          <w:sz w:val="24"/>
          <w:szCs w:val="24"/>
        </w:rPr>
        <w:t>the</w:t>
      </w:r>
      <w:r>
        <w:rPr>
          <w:rFonts w:ascii="Times New Roman" w:hAnsi="Times New Roman" w:cs="Times New Roman"/>
          <w:sz w:val="24"/>
          <w:szCs w:val="24"/>
        </w:rPr>
        <w:t xml:space="preserve"> option for up to the first, second, or third generation of metabolites, or for all calculated metabol</w:t>
      </w:r>
      <w:r w:rsidR="00B57513">
        <w:rPr>
          <w:rFonts w:ascii="Times New Roman" w:hAnsi="Times New Roman" w:cs="Times New Roman"/>
          <w:sz w:val="24"/>
          <w:szCs w:val="24"/>
        </w:rPr>
        <w:t>ites from the drop-down menu</w:t>
      </w:r>
      <w:r>
        <w:rPr>
          <w:rFonts w:ascii="Times New Roman" w:hAnsi="Times New Roman" w:cs="Times New Roman"/>
          <w:sz w:val="24"/>
          <w:szCs w:val="24"/>
        </w:rPr>
        <w:t xml:space="preserve">.  Then select the properties and calculators to be used, and click the “Get data” button.  The results for multiple metabolites will not be presented in the table as they are for a single metabolite.  To view the results for multiple metabolites, download and view the PDF report as described on page 11 of this guide.  </w:t>
      </w:r>
    </w:p>
    <w:sectPr w:rsidR="00E165B3" w:rsidRPr="00336BF0" w:rsidSect="007127A3">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77350D" w14:textId="77777777" w:rsidR="006D0C39" w:rsidRDefault="006D0C39" w:rsidP="00887330">
      <w:pPr>
        <w:spacing w:after="0" w:line="240" w:lineRule="auto"/>
      </w:pPr>
      <w:r>
        <w:separator/>
      </w:r>
    </w:p>
  </w:endnote>
  <w:endnote w:type="continuationSeparator" w:id="0">
    <w:p w14:paraId="6E9300DD" w14:textId="77777777" w:rsidR="006D0C39" w:rsidRDefault="006D0C39" w:rsidP="008873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863458"/>
      <w:docPartObj>
        <w:docPartGallery w:val="Page Numbers (Bottom of Page)"/>
        <w:docPartUnique/>
      </w:docPartObj>
    </w:sdtPr>
    <w:sdtEndPr>
      <w:rPr>
        <w:noProof/>
      </w:rPr>
    </w:sdtEndPr>
    <w:sdtContent>
      <w:p w14:paraId="604DBB2C" w14:textId="77777777" w:rsidR="00903769" w:rsidRDefault="00903769">
        <w:pPr>
          <w:pStyle w:val="Footer"/>
          <w:jc w:val="center"/>
        </w:pPr>
        <w:r>
          <w:fldChar w:fldCharType="begin"/>
        </w:r>
        <w:r>
          <w:instrText xml:space="preserve"> PAGE   \* MERGEFORMAT </w:instrText>
        </w:r>
        <w:r>
          <w:fldChar w:fldCharType="separate"/>
        </w:r>
        <w:r w:rsidR="00356634">
          <w:rPr>
            <w:noProof/>
          </w:rPr>
          <w:t>26</w:t>
        </w:r>
        <w:r>
          <w:rPr>
            <w:noProof/>
          </w:rPr>
          <w:fldChar w:fldCharType="end"/>
        </w:r>
      </w:p>
    </w:sdtContent>
  </w:sdt>
  <w:p w14:paraId="21127CA0" w14:textId="77777777" w:rsidR="00903769" w:rsidRDefault="0090376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79185" w14:textId="77777777" w:rsidR="006D0C39" w:rsidRDefault="006D0C39" w:rsidP="00887330">
      <w:pPr>
        <w:spacing w:after="0" w:line="240" w:lineRule="auto"/>
      </w:pPr>
      <w:r>
        <w:separator/>
      </w:r>
    </w:p>
  </w:footnote>
  <w:footnote w:type="continuationSeparator" w:id="0">
    <w:p w14:paraId="4CE0D8D9" w14:textId="77777777" w:rsidR="006D0C39" w:rsidRDefault="006D0C39" w:rsidP="008873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0591"/>
    <w:multiLevelType w:val="hybridMultilevel"/>
    <w:tmpl w:val="624C5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BE86AED"/>
    <w:multiLevelType w:val="hybridMultilevel"/>
    <w:tmpl w:val="6C0C9B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0572B2"/>
    <w:multiLevelType w:val="hybridMultilevel"/>
    <w:tmpl w:val="F476E272"/>
    <w:lvl w:ilvl="0" w:tplc="075A59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634721"/>
    <w:multiLevelType w:val="hybridMultilevel"/>
    <w:tmpl w:val="F74A8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8161B1A"/>
    <w:multiLevelType w:val="hybridMultilevel"/>
    <w:tmpl w:val="DDF6AE90"/>
    <w:lvl w:ilvl="0" w:tplc="075A59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EF77EC"/>
    <w:multiLevelType w:val="hybridMultilevel"/>
    <w:tmpl w:val="E2349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14B38AE"/>
    <w:multiLevelType w:val="hybridMultilevel"/>
    <w:tmpl w:val="CDDCF91C"/>
    <w:lvl w:ilvl="0" w:tplc="65FAB97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A0921BE"/>
    <w:multiLevelType w:val="hybridMultilevel"/>
    <w:tmpl w:val="39AE5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B79606B"/>
    <w:multiLevelType w:val="hybridMultilevel"/>
    <w:tmpl w:val="59A47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3E511A"/>
    <w:multiLevelType w:val="hybridMultilevel"/>
    <w:tmpl w:val="A3E40E1A"/>
    <w:lvl w:ilvl="0" w:tplc="81E80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500D4F"/>
    <w:multiLevelType w:val="hybridMultilevel"/>
    <w:tmpl w:val="9B442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3271144"/>
    <w:multiLevelType w:val="hybridMultilevel"/>
    <w:tmpl w:val="492A2848"/>
    <w:lvl w:ilvl="0" w:tplc="81E80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A17A16"/>
    <w:multiLevelType w:val="hybridMultilevel"/>
    <w:tmpl w:val="04767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1E4E15"/>
    <w:multiLevelType w:val="hybridMultilevel"/>
    <w:tmpl w:val="C5D0771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4">
    <w:nsid w:val="78A80922"/>
    <w:multiLevelType w:val="hybridMultilevel"/>
    <w:tmpl w:val="CD40A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F3E50AB"/>
    <w:multiLevelType w:val="hybridMultilevel"/>
    <w:tmpl w:val="A894B3B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4"/>
  </w:num>
  <w:num w:numId="3">
    <w:abstractNumId w:val="6"/>
  </w:num>
  <w:num w:numId="4">
    <w:abstractNumId w:val="14"/>
  </w:num>
  <w:num w:numId="5">
    <w:abstractNumId w:val="1"/>
  </w:num>
  <w:num w:numId="6">
    <w:abstractNumId w:val="0"/>
  </w:num>
  <w:num w:numId="7">
    <w:abstractNumId w:val="3"/>
  </w:num>
  <w:num w:numId="8">
    <w:abstractNumId w:val="11"/>
  </w:num>
  <w:num w:numId="9">
    <w:abstractNumId w:val="9"/>
  </w:num>
  <w:num w:numId="10">
    <w:abstractNumId w:val="13"/>
  </w:num>
  <w:num w:numId="11">
    <w:abstractNumId w:val="5"/>
  </w:num>
  <w:num w:numId="12">
    <w:abstractNumId w:val="10"/>
  </w:num>
  <w:num w:numId="13">
    <w:abstractNumId w:val="7"/>
  </w:num>
  <w:num w:numId="14">
    <w:abstractNumId w:val="8"/>
  </w:num>
  <w:num w:numId="15">
    <w:abstractNumId w:val="2"/>
  </w:num>
  <w:num w:numId="16">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d, Marcy">
    <w15:presenceInfo w15:providerId="AD" w15:userId="S-1-5-21-1339303556-449845944-1601390327-3584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067"/>
    <w:rsid w:val="00005BC2"/>
    <w:rsid w:val="00011CF7"/>
    <w:rsid w:val="000124B7"/>
    <w:rsid w:val="000151C7"/>
    <w:rsid w:val="00016656"/>
    <w:rsid w:val="000218CF"/>
    <w:rsid w:val="00021C9A"/>
    <w:rsid w:val="00023251"/>
    <w:rsid w:val="00024067"/>
    <w:rsid w:val="00024784"/>
    <w:rsid w:val="000301FA"/>
    <w:rsid w:val="00033880"/>
    <w:rsid w:val="00042BCB"/>
    <w:rsid w:val="0004709A"/>
    <w:rsid w:val="00050A1B"/>
    <w:rsid w:val="0005401C"/>
    <w:rsid w:val="000558CA"/>
    <w:rsid w:val="00065A5C"/>
    <w:rsid w:val="00072F7B"/>
    <w:rsid w:val="00077FAC"/>
    <w:rsid w:val="000801BA"/>
    <w:rsid w:val="0008248A"/>
    <w:rsid w:val="000824DE"/>
    <w:rsid w:val="00083AA1"/>
    <w:rsid w:val="000A1796"/>
    <w:rsid w:val="000A34FC"/>
    <w:rsid w:val="000A5D14"/>
    <w:rsid w:val="000B0DF7"/>
    <w:rsid w:val="000C07A9"/>
    <w:rsid w:val="000D16F6"/>
    <w:rsid w:val="000F0A9C"/>
    <w:rsid w:val="000F19EE"/>
    <w:rsid w:val="000F70DF"/>
    <w:rsid w:val="00106D59"/>
    <w:rsid w:val="00115A9D"/>
    <w:rsid w:val="00126CEC"/>
    <w:rsid w:val="0012794D"/>
    <w:rsid w:val="00131053"/>
    <w:rsid w:val="00133F20"/>
    <w:rsid w:val="00134B88"/>
    <w:rsid w:val="00136B0F"/>
    <w:rsid w:val="00137A62"/>
    <w:rsid w:val="0014144A"/>
    <w:rsid w:val="001430DA"/>
    <w:rsid w:val="0014423A"/>
    <w:rsid w:val="00155598"/>
    <w:rsid w:val="001563E1"/>
    <w:rsid w:val="00156D5A"/>
    <w:rsid w:val="001641BD"/>
    <w:rsid w:val="00166F2C"/>
    <w:rsid w:val="0017095C"/>
    <w:rsid w:val="0017379A"/>
    <w:rsid w:val="001754D3"/>
    <w:rsid w:val="001771EF"/>
    <w:rsid w:val="00177255"/>
    <w:rsid w:val="00177854"/>
    <w:rsid w:val="00192043"/>
    <w:rsid w:val="001A436D"/>
    <w:rsid w:val="001A5E86"/>
    <w:rsid w:val="001B0E8E"/>
    <w:rsid w:val="001B2B3B"/>
    <w:rsid w:val="001B37A3"/>
    <w:rsid w:val="001B6109"/>
    <w:rsid w:val="001C44C7"/>
    <w:rsid w:val="001C79D0"/>
    <w:rsid w:val="001D13A6"/>
    <w:rsid w:val="001D2CAD"/>
    <w:rsid w:val="001D33C4"/>
    <w:rsid w:val="001D4924"/>
    <w:rsid w:val="001E2A86"/>
    <w:rsid w:val="001E4A43"/>
    <w:rsid w:val="001F1D1C"/>
    <w:rsid w:val="001F65EF"/>
    <w:rsid w:val="00206FEF"/>
    <w:rsid w:val="00215E68"/>
    <w:rsid w:val="002171E8"/>
    <w:rsid w:val="00221BAB"/>
    <w:rsid w:val="00223B18"/>
    <w:rsid w:val="0023162C"/>
    <w:rsid w:val="0023370D"/>
    <w:rsid w:val="002348ED"/>
    <w:rsid w:val="00234B9E"/>
    <w:rsid w:val="00237263"/>
    <w:rsid w:val="00240CB5"/>
    <w:rsid w:val="002435D8"/>
    <w:rsid w:val="00247416"/>
    <w:rsid w:val="002549A0"/>
    <w:rsid w:val="002551B7"/>
    <w:rsid w:val="00260488"/>
    <w:rsid w:val="00273726"/>
    <w:rsid w:val="00284138"/>
    <w:rsid w:val="00284990"/>
    <w:rsid w:val="002856E1"/>
    <w:rsid w:val="00286AB0"/>
    <w:rsid w:val="00295499"/>
    <w:rsid w:val="002A02AF"/>
    <w:rsid w:val="002A02C7"/>
    <w:rsid w:val="002A34A1"/>
    <w:rsid w:val="002A4BE4"/>
    <w:rsid w:val="002C19EB"/>
    <w:rsid w:val="002C33B3"/>
    <w:rsid w:val="002D2D7A"/>
    <w:rsid w:val="002D4D8B"/>
    <w:rsid w:val="002D5758"/>
    <w:rsid w:val="002E0279"/>
    <w:rsid w:val="002E35C3"/>
    <w:rsid w:val="002E38A5"/>
    <w:rsid w:val="002E730E"/>
    <w:rsid w:val="002F1661"/>
    <w:rsid w:val="002F709F"/>
    <w:rsid w:val="003004E0"/>
    <w:rsid w:val="00306AB5"/>
    <w:rsid w:val="0032471A"/>
    <w:rsid w:val="003265B0"/>
    <w:rsid w:val="00327C4F"/>
    <w:rsid w:val="0033006C"/>
    <w:rsid w:val="0033471B"/>
    <w:rsid w:val="00336BF0"/>
    <w:rsid w:val="00341254"/>
    <w:rsid w:val="00353484"/>
    <w:rsid w:val="00356634"/>
    <w:rsid w:val="00367717"/>
    <w:rsid w:val="00370DFE"/>
    <w:rsid w:val="0037478E"/>
    <w:rsid w:val="00376B60"/>
    <w:rsid w:val="00383084"/>
    <w:rsid w:val="00391B49"/>
    <w:rsid w:val="00392420"/>
    <w:rsid w:val="00396710"/>
    <w:rsid w:val="003A1D18"/>
    <w:rsid w:val="003B01FB"/>
    <w:rsid w:val="003D090A"/>
    <w:rsid w:val="003D0BC5"/>
    <w:rsid w:val="003D0C4B"/>
    <w:rsid w:val="003D2DB8"/>
    <w:rsid w:val="003E2536"/>
    <w:rsid w:val="003E5A79"/>
    <w:rsid w:val="003E5C4B"/>
    <w:rsid w:val="003E7948"/>
    <w:rsid w:val="003F3164"/>
    <w:rsid w:val="003F7C5B"/>
    <w:rsid w:val="00400E18"/>
    <w:rsid w:val="00402693"/>
    <w:rsid w:val="00403C74"/>
    <w:rsid w:val="00405F98"/>
    <w:rsid w:val="00407A61"/>
    <w:rsid w:val="00412FD6"/>
    <w:rsid w:val="00415CAE"/>
    <w:rsid w:val="00423003"/>
    <w:rsid w:val="00424180"/>
    <w:rsid w:val="004251EB"/>
    <w:rsid w:val="00425A54"/>
    <w:rsid w:val="00425F32"/>
    <w:rsid w:val="004264AC"/>
    <w:rsid w:val="00431C7E"/>
    <w:rsid w:val="004323D0"/>
    <w:rsid w:val="00433103"/>
    <w:rsid w:val="00433AED"/>
    <w:rsid w:val="004342D1"/>
    <w:rsid w:val="00435C83"/>
    <w:rsid w:val="004372C2"/>
    <w:rsid w:val="00441787"/>
    <w:rsid w:val="00450830"/>
    <w:rsid w:val="00454AFF"/>
    <w:rsid w:val="004666BC"/>
    <w:rsid w:val="00474A66"/>
    <w:rsid w:val="0047753C"/>
    <w:rsid w:val="00487154"/>
    <w:rsid w:val="0049215F"/>
    <w:rsid w:val="004A0CE8"/>
    <w:rsid w:val="004A2981"/>
    <w:rsid w:val="004A2FD2"/>
    <w:rsid w:val="004A510C"/>
    <w:rsid w:val="004B2B61"/>
    <w:rsid w:val="004C1832"/>
    <w:rsid w:val="004C21A7"/>
    <w:rsid w:val="004D4350"/>
    <w:rsid w:val="004D5F43"/>
    <w:rsid w:val="004D7B5D"/>
    <w:rsid w:val="004E1FBB"/>
    <w:rsid w:val="004F063D"/>
    <w:rsid w:val="004F726C"/>
    <w:rsid w:val="005000E5"/>
    <w:rsid w:val="00500C29"/>
    <w:rsid w:val="00504C1B"/>
    <w:rsid w:val="00512BAC"/>
    <w:rsid w:val="00513C7F"/>
    <w:rsid w:val="005148F5"/>
    <w:rsid w:val="005211B4"/>
    <w:rsid w:val="00527FB2"/>
    <w:rsid w:val="00534763"/>
    <w:rsid w:val="005402E2"/>
    <w:rsid w:val="005417FC"/>
    <w:rsid w:val="00542BE2"/>
    <w:rsid w:val="0054478C"/>
    <w:rsid w:val="005528C6"/>
    <w:rsid w:val="00556471"/>
    <w:rsid w:val="00570F75"/>
    <w:rsid w:val="00571A5D"/>
    <w:rsid w:val="00594FDB"/>
    <w:rsid w:val="00597F02"/>
    <w:rsid w:val="005A3BC5"/>
    <w:rsid w:val="005A3EA5"/>
    <w:rsid w:val="005A4D6B"/>
    <w:rsid w:val="005B2324"/>
    <w:rsid w:val="005C0FF5"/>
    <w:rsid w:val="005C5FDB"/>
    <w:rsid w:val="005D50D4"/>
    <w:rsid w:val="005D5192"/>
    <w:rsid w:val="005D58AA"/>
    <w:rsid w:val="005E6925"/>
    <w:rsid w:val="005E77D0"/>
    <w:rsid w:val="005F4937"/>
    <w:rsid w:val="00600F1E"/>
    <w:rsid w:val="00607CDA"/>
    <w:rsid w:val="0061461E"/>
    <w:rsid w:val="00614ED5"/>
    <w:rsid w:val="00615B8C"/>
    <w:rsid w:val="0062115C"/>
    <w:rsid w:val="00627D8A"/>
    <w:rsid w:val="00633C96"/>
    <w:rsid w:val="006501D0"/>
    <w:rsid w:val="00650259"/>
    <w:rsid w:val="006529F0"/>
    <w:rsid w:val="00653B9E"/>
    <w:rsid w:val="0067111E"/>
    <w:rsid w:val="00671B20"/>
    <w:rsid w:val="0067637F"/>
    <w:rsid w:val="0068541C"/>
    <w:rsid w:val="006931FA"/>
    <w:rsid w:val="00693C4E"/>
    <w:rsid w:val="006A67E4"/>
    <w:rsid w:val="006B572C"/>
    <w:rsid w:val="006B5DBD"/>
    <w:rsid w:val="006B658E"/>
    <w:rsid w:val="006C2FFA"/>
    <w:rsid w:val="006D0C39"/>
    <w:rsid w:val="006D1064"/>
    <w:rsid w:val="006D1F6B"/>
    <w:rsid w:val="006E2B21"/>
    <w:rsid w:val="006F3D4E"/>
    <w:rsid w:val="006F7640"/>
    <w:rsid w:val="007016C5"/>
    <w:rsid w:val="00703C54"/>
    <w:rsid w:val="00704380"/>
    <w:rsid w:val="007075FC"/>
    <w:rsid w:val="00710773"/>
    <w:rsid w:val="007127A3"/>
    <w:rsid w:val="007156AF"/>
    <w:rsid w:val="00722155"/>
    <w:rsid w:val="0073151F"/>
    <w:rsid w:val="00731E27"/>
    <w:rsid w:val="007334A6"/>
    <w:rsid w:val="00734135"/>
    <w:rsid w:val="0073664F"/>
    <w:rsid w:val="00736E96"/>
    <w:rsid w:val="00740002"/>
    <w:rsid w:val="00766ED3"/>
    <w:rsid w:val="00780B0D"/>
    <w:rsid w:val="007850A8"/>
    <w:rsid w:val="00787085"/>
    <w:rsid w:val="0079091D"/>
    <w:rsid w:val="00790B29"/>
    <w:rsid w:val="007926D4"/>
    <w:rsid w:val="007A10FD"/>
    <w:rsid w:val="007A2591"/>
    <w:rsid w:val="007A36DE"/>
    <w:rsid w:val="007A4E48"/>
    <w:rsid w:val="007A5450"/>
    <w:rsid w:val="007A56A7"/>
    <w:rsid w:val="007B02B8"/>
    <w:rsid w:val="007B3A4D"/>
    <w:rsid w:val="007B587B"/>
    <w:rsid w:val="007C5A4F"/>
    <w:rsid w:val="007E2212"/>
    <w:rsid w:val="007E5662"/>
    <w:rsid w:val="007F3711"/>
    <w:rsid w:val="007F4FAE"/>
    <w:rsid w:val="00804E60"/>
    <w:rsid w:val="00810BE9"/>
    <w:rsid w:val="00816497"/>
    <w:rsid w:val="00817A38"/>
    <w:rsid w:val="00820EB5"/>
    <w:rsid w:val="00830DEF"/>
    <w:rsid w:val="00840E3A"/>
    <w:rsid w:val="00841925"/>
    <w:rsid w:val="008433DD"/>
    <w:rsid w:val="00854622"/>
    <w:rsid w:val="00857475"/>
    <w:rsid w:val="008639CF"/>
    <w:rsid w:val="008660C0"/>
    <w:rsid w:val="00866E97"/>
    <w:rsid w:val="008728AB"/>
    <w:rsid w:val="00875C26"/>
    <w:rsid w:val="008846BA"/>
    <w:rsid w:val="00887330"/>
    <w:rsid w:val="00893EE0"/>
    <w:rsid w:val="00893FEF"/>
    <w:rsid w:val="008959C7"/>
    <w:rsid w:val="0089742E"/>
    <w:rsid w:val="008A04A9"/>
    <w:rsid w:val="008A5EC0"/>
    <w:rsid w:val="008C3A87"/>
    <w:rsid w:val="008C45FF"/>
    <w:rsid w:val="008C6206"/>
    <w:rsid w:val="008C7348"/>
    <w:rsid w:val="008D05F1"/>
    <w:rsid w:val="008D5765"/>
    <w:rsid w:val="008D63BC"/>
    <w:rsid w:val="008E490E"/>
    <w:rsid w:val="008E68B3"/>
    <w:rsid w:val="008E6B18"/>
    <w:rsid w:val="008F1358"/>
    <w:rsid w:val="008F3583"/>
    <w:rsid w:val="008F4E65"/>
    <w:rsid w:val="00902234"/>
    <w:rsid w:val="00903769"/>
    <w:rsid w:val="009043DD"/>
    <w:rsid w:val="00904C53"/>
    <w:rsid w:val="009105A5"/>
    <w:rsid w:val="009113EA"/>
    <w:rsid w:val="0092073C"/>
    <w:rsid w:val="00920A16"/>
    <w:rsid w:val="009230CF"/>
    <w:rsid w:val="00924D4B"/>
    <w:rsid w:val="00926A9C"/>
    <w:rsid w:val="00930BD9"/>
    <w:rsid w:val="00931EA3"/>
    <w:rsid w:val="00932BD2"/>
    <w:rsid w:val="00942F11"/>
    <w:rsid w:val="00944804"/>
    <w:rsid w:val="0095182A"/>
    <w:rsid w:val="00952610"/>
    <w:rsid w:val="009547DF"/>
    <w:rsid w:val="00960ABF"/>
    <w:rsid w:val="00973EC0"/>
    <w:rsid w:val="00981886"/>
    <w:rsid w:val="00982C75"/>
    <w:rsid w:val="00984324"/>
    <w:rsid w:val="00992F5F"/>
    <w:rsid w:val="0099427F"/>
    <w:rsid w:val="009956D2"/>
    <w:rsid w:val="009A1C45"/>
    <w:rsid w:val="009A2BBE"/>
    <w:rsid w:val="009A6EDD"/>
    <w:rsid w:val="009C19C3"/>
    <w:rsid w:val="009D5B4C"/>
    <w:rsid w:val="009E083F"/>
    <w:rsid w:val="009E3515"/>
    <w:rsid w:val="009E7CBE"/>
    <w:rsid w:val="009F0736"/>
    <w:rsid w:val="009F138A"/>
    <w:rsid w:val="009F41C0"/>
    <w:rsid w:val="009F7C26"/>
    <w:rsid w:val="00A060D6"/>
    <w:rsid w:val="00A07121"/>
    <w:rsid w:val="00A12200"/>
    <w:rsid w:val="00A23642"/>
    <w:rsid w:val="00A256CD"/>
    <w:rsid w:val="00A33920"/>
    <w:rsid w:val="00A37CFD"/>
    <w:rsid w:val="00A402FD"/>
    <w:rsid w:val="00A51444"/>
    <w:rsid w:val="00A526CE"/>
    <w:rsid w:val="00A5512B"/>
    <w:rsid w:val="00A822F0"/>
    <w:rsid w:val="00A84D87"/>
    <w:rsid w:val="00A9111D"/>
    <w:rsid w:val="00A97748"/>
    <w:rsid w:val="00A97C36"/>
    <w:rsid w:val="00AA316A"/>
    <w:rsid w:val="00AA369C"/>
    <w:rsid w:val="00AA3B6C"/>
    <w:rsid w:val="00AA759A"/>
    <w:rsid w:val="00AA7723"/>
    <w:rsid w:val="00AA7F4A"/>
    <w:rsid w:val="00AB20F6"/>
    <w:rsid w:val="00AB7A42"/>
    <w:rsid w:val="00AC7321"/>
    <w:rsid w:val="00AD5E4A"/>
    <w:rsid w:val="00AE5DDA"/>
    <w:rsid w:val="00AE684C"/>
    <w:rsid w:val="00AF0796"/>
    <w:rsid w:val="00B04590"/>
    <w:rsid w:val="00B07D83"/>
    <w:rsid w:val="00B16B87"/>
    <w:rsid w:val="00B219AD"/>
    <w:rsid w:val="00B40F8D"/>
    <w:rsid w:val="00B47546"/>
    <w:rsid w:val="00B4794F"/>
    <w:rsid w:val="00B50B01"/>
    <w:rsid w:val="00B57513"/>
    <w:rsid w:val="00B6170F"/>
    <w:rsid w:val="00B70D5F"/>
    <w:rsid w:val="00B741F1"/>
    <w:rsid w:val="00B8493F"/>
    <w:rsid w:val="00B91D0A"/>
    <w:rsid w:val="00B973B0"/>
    <w:rsid w:val="00BA0AC2"/>
    <w:rsid w:val="00BA1E19"/>
    <w:rsid w:val="00BA350D"/>
    <w:rsid w:val="00BB1737"/>
    <w:rsid w:val="00BC5CCE"/>
    <w:rsid w:val="00BD36B0"/>
    <w:rsid w:val="00BD3792"/>
    <w:rsid w:val="00BE3267"/>
    <w:rsid w:val="00BE46B2"/>
    <w:rsid w:val="00BE5128"/>
    <w:rsid w:val="00BF0472"/>
    <w:rsid w:val="00BF5147"/>
    <w:rsid w:val="00C00FE4"/>
    <w:rsid w:val="00C07A47"/>
    <w:rsid w:val="00C1260C"/>
    <w:rsid w:val="00C179AC"/>
    <w:rsid w:val="00C24F18"/>
    <w:rsid w:val="00C27195"/>
    <w:rsid w:val="00C3376D"/>
    <w:rsid w:val="00C37FB8"/>
    <w:rsid w:val="00C403EA"/>
    <w:rsid w:val="00C41BF0"/>
    <w:rsid w:val="00C437A1"/>
    <w:rsid w:val="00C4546F"/>
    <w:rsid w:val="00C508D3"/>
    <w:rsid w:val="00C560EB"/>
    <w:rsid w:val="00C62250"/>
    <w:rsid w:val="00C62295"/>
    <w:rsid w:val="00C66683"/>
    <w:rsid w:val="00C66DA2"/>
    <w:rsid w:val="00C75753"/>
    <w:rsid w:val="00C75E41"/>
    <w:rsid w:val="00C84A48"/>
    <w:rsid w:val="00C90BE7"/>
    <w:rsid w:val="00C91061"/>
    <w:rsid w:val="00C93E21"/>
    <w:rsid w:val="00C95895"/>
    <w:rsid w:val="00C97586"/>
    <w:rsid w:val="00CA02B4"/>
    <w:rsid w:val="00CA413F"/>
    <w:rsid w:val="00CA5911"/>
    <w:rsid w:val="00CB4913"/>
    <w:rsid w:val="00CB644C"/>
    <w:rsid w:val="00CD0B3A"/>
    <w:rsid w:val="00CD11C7"/>
    <w:rsid w:val="00CD501E"/>
    <w:rsid w:val="00CF21A0"/>
    <w:rsid w:val="00D04B50"/>
    <w:rsid w:val="00D06E0D"/>
    <w:rsid w:val="00D16D28"/>
    <w:rsid w:val="00D2081B"/>
    <w:rsid w:val="00D20AC3"/>
    <w:rsid w:val="00D211C6"/>
    <w:rsid w:val="00D27A9C"/>
    <w:rsid w:val="00D305C4"/>
    <w:rsid w:val="00D41612"/>
    <w:rsid w:val="00D45A7A"/>
    <w:rsid w:val="00D47214"/>
    <w:rsid w:val="00D50ABB"/>
    <w:rsid w:val="00D54BCE"/>
    <w:rsid w:val="00D57F5C"/>
    <w:rsid w:val="00D633B9"/>
    <w:rsid w:val="00D63E31"/>
    <w:rsid w:val="00D6581D"/>
    <w:rsid w:val="00D71BF2"/>
    <w:rsid w:val="00D72093"/>
    <w:rsid w:val="00D747DD"/>
    <w:rsid w:val="00D77930"/>
    <w:rsid w:val="00D8395D"/>
    <w:rsid w:val="00D90717"/>
    <w:rsid w:val="00DA6981"/>
    <w:rsid w:val="00DA7DB1"/>
    <w:rsid w:val="00DB0D07"/>
    <w:rsid w:val="00DB5E5A"/>
    <w:rsid w:val="00DC09E2"/>
    <w:rsid w:val="00DC5FD4"/>
    <w:rsid w:val="00DC78FB"/>
    <w:rsid w:val="00DD0C96"/>
    <w:rsid w:val="00DD299B"/>
    <w:rsid w:val="00DD452C"/>
    <w:rsid w:val="00DD6D82"/>
    <w:rsid w:val="00DD7387"/>
    <w:rsid w:val="00DE21F6"/>
    <w:rsid w:val="00DE2479"/>
    <w:rsid w:val="00DE3E8F"/>
    <w:rsid w:val="00DE60CB"/>
    <w:rsid w:val="00DE70EB"/>
    <w:rsid w:val="00DF445F"/>
    <w:rsid w:val="00DF6164"/>
    <w:rsid w:val="00E008A3"/>
    <w:rsid w:val="00E0657B"/>
    <w:rsid w:val="00E07251"/>
    <w:rsid w:val="00E10660"/>
    <w:rsid w:val="00E11CC5"/>
    <w:rsid w:val="00E13AC3"/>
    <w:rsid w:val="00E165B3"/>
    <w:rsid w:val="00E170C8"/>
    <w:rsid w:val="00E37C3F"/>
    <w:rsid w:val="00E43CCB"/>
    <w:rsid w:val="00E45046"/>
    <w:rsid w:val="00E4589D"/>
    <w:rsid w:val="00E45F95"/>
    <w:rsid w:val="00E51B57"/>
    <w:rsid w:val="00E538FC"/>
    <w:rsid w:val="00E57D28"/>
    <w:rsid w:val="00E6029E"/>
    <w:rsid w:val="00E606E9"/>
    <w:rsid w:val="00E63748"/>
    <w:rsid w:val="00E7040E"/>
    <w:rsid w:val="00E758C6"/>
    <w:rsid w:val="00E8065A"/>
    <w:rsid w:val="00E80F7D"/>
    <w:rsid w:val="00E92F13"/>
    <w:rsid w:val="00E93841"/>
    <w:rsid w:val="00E9387E"/>
    <w:rsid w:val="00E965CA"/>
    <w:rsid w:val="00ED0257"/>
    <w:rsid w:val="00ED343A"/>
    <w:rsid w:val="00ED77D3"/>
    <w:rsid w:val="00EE16E9"/>
    <w:rsid w:val="00EE6087"/>
    <w:rsid w:val="00EE6181"/>
    <w:rsid w:val="00EF76C6"/>
    <w:rsid w:val="00F031AC"/>
    <w:rsid w:val="00F05288"/>
    <w:rsid w:val="00F144E3"/>
    <w:rsid w:val="00F14918"/>
    <w:rsid w:val="00F17A64"/>
    <w:rsid w:val="00F17A7D"/>
    <w:rsid w:val="00F21F97"/>
    <w:rsid w:val="00F3402E"/>
    <w:rsid w:val="00F3772E"/>
    <w:rsid w:val="00F42E89"/>
    <w:rsid w:val="00F45727"/>
    <w:rsid w:val="00F660EE"/>
    <w:rsid w:val="00F75232"/>
    <w:rsid w:val="00F765E6"/>
    <w:rsid w:val="00F803C5"/>
    <w:rsid w:val="00F8408A"/>
    <w:rsid w:val="00F85686"/>
    <w:rsid w:val="00F87A57"/>
    <w:rsid w:val="00F916A5"/>
    <w:rsid w:val="00F9303B"/>
    <w:rsid w:val="00F93E2F"/>
    <w:rsid w:val="00F94261"/>
    <w:rsid w:val="00FB0DEC"/>
    <w:rsid w:val="00FD0D10"/>
    <w:rsid w:val="00FD10FB"/>
    <w:rsid w:val="00FD1B97"/>
    <w:rsid w:val="00FD3967"/>
    <w:rsid w:val="00FD6AF9"/>
    <w:rsid w:val="00FE0EC5"/>
    <w:rsid w:val="00FE1C98"/>
    <w:rsid w:val="00FE262D"/>
    <w:rsid w:val="00FE5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DDEE20"/>
  <w15:docId w15:val="{4AD8363E-D669-498B-A1F6-0FEB3EBA8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7A3"/>
  </w:style>
  <w:style w:type="paragraph" w:styleId="Heading1">
    <w:name w:val="heading 1"/>
    <w:basedOn w:val="Normal"/>
    <w:next w:val="Normal"/>
    <w:link w:val="Heading1Char"/>
    <w:uiPriority w:val="9"/>
    <w:qFormat/>
    <w:rsid w:val="00D04B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614ED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E538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7A4E4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AB5"/>
    <w:pPr>
      <w:ind w:left="720"/>
      <w:contextualSpacing/>
    </w:pPr>
  </w:style>
  <w:style w:type="paragraph" w:styleId="Header">
    <w:name w:val="header"/>
    <w:basedOn w:val="Normal"/>
    <w:link w:val="HeaderChar"/>
    <w:uiPriority w:val="99"/>
    <w:unhideWhenUsed/>
    <w:rsid w:val="008873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7330"/>
  </w:style>
  <w:style w:type="paragraph" w:styleId="Footer">
    <w:name w:val="footer"/>
    <w:basedOn w:val="Normal"/>
    <w:link w:val="FooterChar"/>
    <w:uiPriority w:val="99"/>
    <w:unhideWhenUsed/>
    <w:rsid w:val="008873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7330"/>
  </w:style>
  <w:style w:type="paragraph" w:customStyle="1" w:styleId="Default">
    <w:name w:val="Default"/>
    <w:rsid w:val="007B3A4D"/>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M58">
    <w:name w:val="CM58"/>
    <w:basedOn w:val="Default"/>
    <w:next w:val="Default"/>
    <w:uiPriority w:val="99"/>
    <w:rsid w:val="007B3A4D"/>
    <w:rPr>
      <w:color w:val="auto"/>
    </w:rPr>
  </w:style>
  <w:style w:type="paragraph" w:customStyle="1" w:styleId="CM59">
    <w:name w:val="CM59"/>
    <w:basedOn w:val="Default"/>
    <w:next w:val="Default"/>
    <w:uiPriority w:val="99"/>
    <w:rsid w:val="007B3A4D"/>
    <w:rPr>
      <w:color w:val="auto"/>
    </w:rPr>
  </w:style>
  <w:style w:type="paragraph" w:styleId="BalloonText">
    <w:name w:val="Balloon Text"/>
    <w:basedOn w:val="Normal"/>
    <w:link w:val="BalloonTextChar"/>
    <w:uiPriority w:val="99"/>
    <w:semiHidden/>
    <w:unhideWhenUsed/>
    <w:rsid w:val="001430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0DA"/>
    <w:rPr>
      <w:rFonts w:ascii="Tahoma" w:hAnsi="Tahoma" w:cs="Tahoma"/>
      <w:sz w:val="16"/>
      <w:szCs w:val="16"/>
    </w:rPr>
  </w:style>
  <w:style w:type="paragraph" w:styleId="NormalWeb">
    <w:name w:val="Normal (Web)"/>
    <w:basedOn w:val="Normal"/>
    <w:uiPriority w:val="99"/>
    <w:semiHidden/>
    <w:unhideWhenUsed/>
    <w:rsid w:val="008F358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3583"/>
    <w:rPr>
      <w:color w:val="0000FF"/>
      <w:u w:val="single"/>
    </w:rPr>
  </w:style>
  <w:style w:type="character" w:styleId="FollowedHyperlink">
    <w:name w:val="FollowedHyperlink"/>
    <w:basedOn w:val="DefaultParagraphFont"/>
    <w:uiPriority w:val="99"/>
    <w:semiHidden/>
    <w:unhideWhenUsed/>
    <w:rsid w:val="00AE684C"/>
    <w:rPr>
      <w:color w:val="800080" w:themeColor="followedHyperlink"/>
      <w:u w:val="single"/>
    </w:rPr>
  </w:style>
  <w:style w:type="character" w:customStyle="1" w:styleId="Heading1Char">
    <w:name w:val="Heading 1 Char"/>
    <w:basedOn w:val="DefaultParagraphFont"/>
    <w:link w:val="Heading1"/>
    <w:uiPriority w:val="9"/>
    <w:rsid w:val="00D04B5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D04B50"/>
    <w:pPr>
      <w:spacing w:line="259" w:lineRule="auto"/>
      <w:outlineLvl w:val="9"/>
    </w:pPr>
  </w:style>
  <w:style w:type="paragraph" w:styleId="TOC2">
    <w:name w:val="toc 2"/>
    <w:basedOn w:val="Normal"/>
    <w:next w:val="Normal"/>
    <w:autoRedefine/>
    <w:uiPriority w:val="39"/>
    <w:unhideWhenUsed/>
    <w:rsid w:val="00353484"/>
    <w:pPr>
      <w:tabs>
        <w:tab w:val="right" w:leader="dot" w:pos="9350"/>
      </w:tabs>
      <w:spacing w:after="100" w:line="259" w:lineRule="auto"/>
      <w:ind w:left="1080" w:hanging="720"/>
    </w:pPr>
    <w:rPr>
      <w:rFonts w:eastAsiaTheme="minorEastAsia" w:cs="Times New Roman"/>
    </w:rPr>
  </w:style>
  <w:style w:type="paragraph" w:styleId="TOC1">
    <w:name w:val="toc 1"/>
    <w:basedOn w:val="Normal"/>
    <w:next w:val="Normal"/>
    <w:autoRedefine/>
    <w:uiPriority w:val="39"/>
    <w:unhideWhenUsed/>
    <w:rsid w:val="00D04B50"/>
    <w:pPr>
      <w:spacing w:after="100" w:line="259" w:lineRule="auto"/>
    </w:pPr>
    <w:rPr>
      <w:rFonts w:eastAsiaTheme="minorEastAsia" w:cs="Times New Roman"/>
    </w:rPr>
  </w:style>
  <w:style w:type="paragraph" w:styleId="TOC3">
    <w:name w:val="toc 3"/>
    <w:basedOn w:val="Normal"/>
    <w:next w:val="Normal"/>
    <w:autoRedefine/>
    <w:uiPriority w:val="39"/>
    <w:unhideWhenUsed/>
    <w:rsid w:val="00353484"/>
    <w:pPr>
      <w:tabs>
        <w:tab w:val="right" w:leader="dot" w:pos="9350"/>
      </w:tabs>
      <w:spacing w:after="100" w:line="259" w:lineRule="auto"/>
      <w:ind w:left="440" w:firstLine="280"/>
    </w:pPr>
    <w:rPr>
      <w:rFonts w:eastAsiaTheme="minorEastAsia" w:cs="Times New Roman"/>
    </w:rPr>
  </w:style>
  <w:style w:type="character" w:customStyle="1" w:styleId="Heading2Char">
    <w:name w:val="Heading 2 Char"/>
    <w:basedOn w:val="DefaultParagraphFont"/>
    <w:link w:val="Heading2"/>
    <w:uiPriority w:val="9"/>
    <w:rsid w:val="00614ED5"/>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E538F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7A4E48"/>
    <w:rPr>
      <w:rFonts w:asciiTheme="majorHAnsi" w:eastAsiaTheme="majorEastAsia" w:hAnsiTheme="majorHAnsi" w:cstheme="majorBidi"/>
      <w:i/>
      <w:iCs/>
      <w:color w:val="365F91" w:themeColor="accent1" w:themeShade="BF"/>
    </w:rPr>
  </w:style>
  <w:style w:type="character" w:styleId="CommentReference">
    <w:name w:val="annotation reference"/>
    <w:basedOn w:val="DefaultParagraphFont"/>
    <w:uiPriority w:val="99"/>
    <w:semiHidden/>
    <w:unhideWhenUsed/>
    <w:rsid w:val="00134B88"/>
    <w:rPr>
      <w:sz w:val="16"/>
      <w:szCs w:val="16"/>
    </w:rPr>
  </w:style>
  <w:style w:type="paragraph" w:styleId="CommentText">
    <w:name w:val="annotation text"/>
    <w:basedOn w:val="Normal"/>
    <w:link w:val="CommentTextChar"/>
    <w:uiPriority w:val="99"/>
    <w:semiHidden/>
    <w:unhideWhenUsed/>
    <w:rsid w:val="00134B88"/>
    <w:pPr>
      <w:spacing w:line="240" w:lineRule="auto"/>
    </w:pPr>
    <w:rPr>
      <w:sz w:val="20"/>
      <w:szCs w:val="20"/>
    </w:rPr>
  </w:style>
  <w:style w:type="character" w:customStyle="1" w:styleId="CommentTextChar">
    <w:name w:val="Comment Text Char"/>
    <w:basedOn w:val="DefaultParagraphFont"/>
    <w:link w:val="CommentText"/>
    <w:uiPriority w:val="99"/>
    <w:semiHidden/>
    <w:rsid w:val="00134B88"/>
    <w:rPr>
      <w:sz w:val="20"/>
      <w:szCs w:val="20"/>
    </w:rPr>
  </w:style>
  <w:style w:type="paragraph" w:styleId="CommentSubject">
    <w:name w:val="annotation subject"/>
    <w:basedOn w:val="CommentText"/>
    <w:next w:val="CommentText"/>
    <w:link w:val="CommentSubjectChar"/>
    <w:uiPriority w:val="99"/>
    <w:semiHidden/>
    <w:unhideWhenUsed/>
    <w:rsid w:val="00134B88"/>
    <w:rPr>
      <w:b/>
      <w:bCs/>
    </w:rPr>
  </w:style>
  <w:style w:type="character" w:customStyle="1" w:styleId="CommentSubjectChar">
    <w:name w:val="Comment Subject Char"/>
    <w:basedOn w:val="CommentTextChar"/>
    <w:link w:val="CommentSubject"/>
    <w:uiPriority w:val="99"/>
    <w:semiHidden/>
    <w:rsid w:val="00134B8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6358815">
      <w:bodyDiv w:val="1"/>
      <w:marLeft w:val="0"/>
      <w:marRight w:val="0"/>
      <w:marTop w:val="0"/>
      <w:marBottom w:val="0"/>
      <w:divBdr>
        <w:top w:val="none" w:sz="0" w:space="0" w:color="auto"/>
        <w:left w:val="none" w:sz="0" w:space="0" w:color="auto"/>
        <w:bottom w:val="none" w:sz="0" w:space="0" w:color="auto"/>
        <w:right w:val="none" w:sz="0" w:space="0" w:color="auto"/>
      </w:divBdr>
      <w:divsChild>
        <w:div w:id="1468550635">
          <w:marLeft w:val="0"/>
          <w:marRight w:val="0"/>
          <w:marTop w:val="0"/>
          <w:marBottom w:val="0"/>
          <w:divBdr>
            <w:top w:val="none" w:sz="0" w:space="0" w:color="auto"/>
            <w:left w:val="none" w:sz="0" w:space="0" w:color="auto"/>
            <w:bottom w:val="none" w:sz="0" w:space="0" w:color="auto"/>
            <w:right w:val="none" w:sz="0" w:space="0" w:color="auto"/>
          </w:divBdr>
          <w:divsChild>
            <w:div w:id="503864565">
              <w:marLeft w:val="0"/>
              <w:marRight w:val="0"/>
              <w:marTop w:val="0"/>
              <w:marBottom w:val="0"/>
              <w:divBdr>
                <w:top w:val="none" w:sz="0" w:space="0" w:color="auto"/>
                <w:left w:val="none" w:sz="0" w:space="0" w:color="auto"/>
                <w:bottom w:val="none" w:sz="0" w:space="0" w:color="auto"/>
                <w:right w:val="none" w:sz="0" w:space="0" w:color="auto"/>
              </w:divBdr>
              <w:divsChild>
                <w:div w:id="1322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22576">
      <w:bodyDiv w:val="1"/>
      <w:marLeft w:val="0"/>
      <w:marRight w:val="0"/>
      <w:marTop w:val="0"/>
      <w:marBottom w:val="0"/>
      <w:divBdr>
        <w:top w:val="none" w:sz="0" w:space="0" w:color="auto"/>
        <w:left w:val="none" w:sz="0" w:space="0" w:color="auto"/>
        <w:bottom w:val="none" w:sz="0" w:space="0" w:color="auto"/>
        <w:right w:val="none" w:sz="0" w:space="0" w:color="auto"/>
      </w:divBdr>
    </w:div>
    <w:div w:id="1734279854">
      <w:bodyDiv w:val="1"/>
      <w:marLeft w:val="0"/>
      <w:marRight w:val="0"/>
      <w:marTop w:val="0"/>
      <w:marBottom w:val="0"/>
      <w:divBdr>
        <w:top w:val="none" w:sz="0" w:space="0" w:color="auto"/>
        <w:left w:val="none" w:sz="0" w:space="0" w:color="auto"/>
        <w:bottom w:val="none" w:sz="0" w:space="0" w:color="auto"/>
        <w:right w:val="none" w:sz="0" w:space="0" w:color="auto"/>
      </w:divBdr>
      <w:divsChild>
        <w:div w:id="1228876002">
          <w:marLeft w:val="0"/>
          <w:marRight w:val="0"/>
          <w:marTop w:val="0"/>
          <w:marBottom w:val="0"/>
          <w:divBdr>
            <w:top w:val="none" w:sz="0" w:space="0" w:color="auto"/>
            <w:left w:val="none" w:sz="0" w:space="0" w:color="auto"/>
            <w:bottom w:val="none" w:sz="0" w:space="0" w:color="auto"/>
            <w:right w:val="none" w:sz="0" w:space="0" w:color="auto"/>
          </w:divBdr>
          <w:divsChild>
            <w:div w:id="117379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6190">
      <w:bodyDiv w:val="1"/>
      <w:marLeft w:val="0"/>
      <w:marRight w:val="0"/>
      <w:marTop w:val="0"/>
      <w:marBottom w:val="0"/>
      <w:divBdr>
        <w:top w:val="none" w:sz="0" w:space="0" w:color="auto"/>
        <w:left w:val="none" w:sz="0" w:space="0" w:color="auto"/>
        <w:bottom w:val="none" w:sz="0" w:space="0" w:color="auto"/>
        <w:right w:val="none" w:sz="0" w:space="0" w:color="auto"/>
      </w:divBdr>
      <w:divsChild>
        <w:div w:id="1661077974">
          <w:marLeft w:val="0"/>
          <w:marRight w:val="0"/>
          <w:marTop w:val="0"/>
          <w:marBottom w:val="0"/>
          <w:divBdr>
            <w:top w:val="none" w:sz="0" w:space="0" w:color="auto"/>
            <w:left w:val="none" w:sz="0" w:space="0" w:color="auto"/>
            <w:bottom w:val="none" w:sz="0" w:space="0" w:color="auto"/>
            <w:right w:val="none" w:sz="0" w:space="0" w:color="auto"/>
          </w:divBdr>
          <w:divsChild>
            <w:div w:id="23790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http://134.67.114.1/cts/"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655F51-EBCF-46C0-A341-1AC5A553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26</Pages>
  <Words>2958</Words>
  <Characters>16864</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US-EPA</Company>
  <LinksUpToDate>false</LinksUpToDate>
  <CharactersWithSpaces>19783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newuser</dc:creator>
  <cp:keywords/>
  <dc:description/>
  <cp:lastModifiedBy>Weber, Eric</cp:lastModifiedBy>
  <cp:revision>8</cp:revision>
  <cp:lastPrinted>2015-08-11T16:04:00Z</cp:lastPrinted>
  <dcterms:created xsi:type="dcterms:W3CDTF">2015-09-14T12:42:00Z</dcterms:created>
  <dcterms:modified xsi:type="dcterms:W3CDTF">2015-09-14T18:31:00Z</dcterms:modified>
</cp:coreProperties>
</file>